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503C5" w14:textId="77777777" w:rsidR="00E3314D" w:rsidRDefault="00000000">
      <w:pPr>
        <w:pStyle w:val="Title"/>
      </w:pPr>
      <w:bookmarkStart w:id="0" w:name="_heading=h.gjdgxs" w:colFirst="0" w:colLast="0"/>
      <w:bookmarkEnd w:id="0"/>
      <w:r>
        <w:t xml:space="preserve">Lab 2.2: </w:t>
      </w:r>
      <w:r>
        <w:br/>
        <w:t>Kubernetes – Tasks</w:t>
      </w:r>
    </w:p>
    <w:p w14:paraId="025E9E1F" w14:textId="77777777" w:rsidR="00E3314D" w:rsidRDefault="00000000">
      <w:r>
        <w:t>The goal of this laboratory is to learn the fundamentals of the container management technology Kubernetes. In this laboratory you are going to deploy the full case study on a Kubernetes cluster which you install on your own. (Check the installation document for instructions on how to setup the cluster).</w:t>
      </w:r>
    </w:p>
    <w:p w14:paraId="02E4C0FD" w14:textId="77777777" w:rsidR="00E3314D" w:rsidRDefault="00E3314D"/>
    <w:p w14:paraId="1CCC6675" w14:textId="77777777" w:rsidR="00E3314D" w:rsidRDefault="00000000">
      <w:pPr>
        <w:spacing w:after="240"/>
        <w:jc w:val="both"/>
      </w:pPr>
      <w:r>
        <w:t xml:space="preserve">Your group will get a set of virtual machines which they will use to setup the cluster. You will find the IPs, user, and password in a file in your group on Ilias, please connect to the </w:t>
      </w:r>
      <w:proofErr w:type="spellStart"/>
      <w:r>
        <w:t>VMs</w:t>
      </w:r>
      <w:proofErr w:type="spellEnd"/>
      <w:r>
        <w:t xml:space="preserve"> using VPN or via FB4STUD network. If you don’t get your machines, or have some issues with accessing them, please reach out to the teaching team.</w:t>
      </w:r>
    </w:p>
    <w:p w14:paraId="688357FC" w14:textId="77777777" w:rsidR="00E3314D" w:rsidRDefault="00000000">
      <w:pPr>
        <w:spacing w:after="240"/>
        <w:jc w:val="both"/>
        <w:rPr>
          <w:sz w:val="32"/>
          <w:szCs w:val="32"/>
        </w:rPr>
      </w:pPr>
      <w:r>
        <w:rPr>
          <w:sz w:val="32"/>
          <w:szCs w:val="32"/>
        </w:rPr>
        <w:t>Overview:</w:t>
      </w:r>
    </w:p>
    <w:sdt>
      <w:sdtPr>
        <w:id w:val="703131569"/>
        <w:docPartObj>
          <w:docPartGallery w:val="Table of Contents"/>
          <w:docPartUnique/>
        </w:docPartObj>
      </w:sdtPr>
      <w:sdtContent>
        <w:p w14:paraId="11D34DAB" w14:textId="77777777" w:rsidR="00E3314D" w:rsidRDefault="00000000">
          <w:pPr>
            <w:pBdr>
              <w:top w:val="nil"/>
              <w:left w:val="nil"/>
              <w:bottom w:val="nil"/>
              <w:right w:val="nil"/>
              <w:between w:val="nil"/>
            </w:pBdr>
            <w:tabs>
              <w:tab w:val="right" w:leader="dot" w:pos="9060"/>
            </w:tabs>
            <w:spacing w:after="57"/>
            <w:rPr>
              <w:color w:val="000000"/>
            </w:rPr>
          </w:pPr>
          <w:r>
            <w:fldChar w:fldCharType="begin"/>
          </w:r>
          <w:r>
            <w:instrText xml:space="preserve"> TOC \h \u \z \t "Heading 1,1,Heading 2,2,Heading 3,3,Heading 4,4,Heading 5,5,Heading 6,6,"</w:instrText>
          </w:r>
          <w:r>
            <w:fldChar w:fldCharType="separate"/>
          </w:r>
          <w:hyperlink w:anchor="_heading=h.30j0zll">
            <w:r>
              <w:rPr>
                <w:color w:val="000000"/>
              </w:rPr>
              <w:t>Student Group Information</w:t>
            </w:r>
            <w:r>
              <w:rPr>
                <w:color w:val="000000"/>
              </w:rPr>
              <w:tab/>
              <w:t>1</w:t>
            </w:r>
          </w:hyperlink>
        </w:p>
        <w:p w14:paraId="72575AE8" w14:textId="77777777" w:rsidR="00E3314D" w:rsidRDefault="00000000">
          <w:pPr>
            <w:pBdr>
              <w:top w:val="nil"/>
              <w:left w:val="nil"/>
              <w:bottom w:val="nil"/>
              <w:right w:val="nil"/>
              <w:between w:val="nil"/>
            </w:pBdr>
            <w:tabs>
              <w:tab w:val="right" w:leader="dot" w:pos="9060"/>
            </w:tabs>
            <w:spacing w:after="57"/>
            <w:rPr>
              <w:color w:val="000000"/>
            </w:rPr>
          </w:pPr>
          <w:hyperlink w:anchor="_heading=h.1fob9te">
            <w:r>
              <w:rPr>
                <w:color w:val="000000"/>
              </w:rPr>
              <w:t xml:space="preserve"> Tasks</w:t>
            </w:r>
            <w:r>
              <w:rPr>
                <w:color w:val="000000"/>
              </w:rPr>
              <w:tab/>
              <w:t>2</w:t>
            </w:r>
          </w:hyperlink>
        </w:p>
        <w:p w14:paraId="1C47628E" w14:textId="77777777" w:rsidR="00E3314D" w:rsidRDefault="00000000">
          <w:pPr>
            <w:pBdr>
              <w:top w:val="nil"/>
              <w:left w:val="nil"/>
              <w:bottom w:val="nil"/>
              <w:right w:val="nil"/>
              <w:between w:val="nil"/>
            </w:pBdr>
            <w:tabs>
              <w:tab w:val="right" w:leader="dot" w:pos="9060"/>
            </w:tabs>
            <w:spacing w:after="57"/>
            <w:ind w:left="283"/>
            <w:rPr>
              <w:color w:val="000000"/>
            </w:rPr>
          </w:pPr>
          <w:hyperlink w:anchor="_heading=h.3znysh7">
            <w:r>
              <w:rPr>
                <w:color w:val="000000"/>
              </w:rPr>
              <w:t>1.1. VM Configuration</w:t>
            </w:r>
            <w:r>
              <w:rPr>
                <w:color w:val="000000"/>
              </w:rPr>
              <w:tab/>
              <w:t>2</w:t>
            </w:r>
          </w:hyperlink>
        </w:p>
        <w:p w14:paraId="799CA731" w14:textId="77777777" w:rsidR="00E3314D" w:rsidRDefault="00000000">
          <w:pPr>
            <w:pBdr>
              <w:top w:val="nil"/>
              <w:left w:val="nil"/>
              <w:bottom w:val="nil"/>
              <w:right w:val="nil"/>
              <w:between w:val="nil"/>
            </w:pBdr>
            <w:tabs>
              <w:tab w:val="right" w:leader="dot" w:pos="9060"/>
            </w:tabs>
            <w:spacing w:after="57"/>
            <w:ind w:left="567"/>
            <w:rPr>
              <w:color w:val="000000"/>
            </w:rPr>
          </w:pPr>
          <w:hyperlink w:anchor="_heading=h.2et92p0">
            <w:r>
              <w:rPr>
                <w:color w:val="000000"/>
              </w:rPr>
              <w:t>Configuration &amp; Basics</w:t>
            </w:r>
            <w:r>
              <w:rPr>
                <w:color w:val="000000"/>
              </w:rPr>
              <w:tab/>
              <w:t>2</w:t>
            </w:r>
          </w:hyperlink>
        </w:p>
        <w:p w14:paraId="09C6F931" w14:textId="77777777" w:rsidR="00E3314D" w:rsidRDefault="00000000">
          <w:pPr>
            <w:pBdr>
              <w:top w:val="nil"/>
              <w:left w:val="nil"/>
              <w:bottom w:val="nil"/>
              <w:right w:val="nil"/>
              <w:between w:val="nil"/>
            </w:pBdr>
            <w:tabs>
              <w:tab w:val="right" w:leader="dot" w:pos="9060"/>
            </w:tabs>
            <w:spacing w:after="57"/>
            <w:ind w:left="567"/>
            <w:rPr>
              <w:color w:val="000000"/>
            </w:rPr>
          </w:pPr>
          <w:hyperlink w:anchor="_heading=h.tyjcwt">
            <w:r>
              <w:rPr>
                <w:color w:val="000000"/>
              </w:rPr>
              <w:t>2. Enhance your workflow &amp; Basic Tools</w:t>
            </w:r>
            <w:r>
              <w:rPr>
                <w:color w:val="000000"/>
              </w:rPr>
              <w:tab/>
              <w:t>3</w:t>
            </w:r>
          </w:hyperlink>
        </w:p>
        <w:p w14:paraId="31527FFA" w14:textId="77777777" w:rsidR="00E3314D" w:rsidRDefault="00000000">
          <w:pPr>
            <w:pBdr>
              <w:top w:val="nil"/>
              <w:left w:val="nil"/>
              <w:bottom w:val="nil"/>
              <w:right w:val="nil"/>
              <w:between w:val="nil"/>
            </w:pBdr>
            <w:tabs>
              <w:tab w:val="right" w:leader="dot" w:pos="9060"/>
            </w:tabs>
            <w:spacing w:after="57"/>
            <w:ind w:left="567"/>
            <w:rPr>
              <w:color w:val="000000"/>
            </w:rPr>
          </w:pPr>
          <w:hyperlink w:anchor="_heading=h.3dy6vkm">
            <w:r>
              <w:rPr>
                <w:color w:val="000000"/>
              </w:rPr>
              <w:t>3. Networking Modes</w:t>
            </w:r>
            <w:r>
              <w:rPr>
                <w:color w:val="000000"/>
              </w:rPr>
              <w:tab/>
              <w:t>3</w:t>
            </w:r>
          </w:hyperlink>
        </w:p>
        <w:p w14:paraId="450475FB" w14:textId="77777777" w:rsidR="00E3314D" w:rsidRDefault="00000000">
          <w:pPr>
            <w:pBdr>
              <w:top w:val="nil"/>
              <w:left w:val="nil"/>
              <w:bottom w:val="nil"/>
              <w:right w:val="nil"/>
              <w:between w:val="nil"/>
            </w:pBdr>
            <w:tabs>
              <w:tab w:val="right" w:leader="dot" w:pos="9060"/>
            </w:tabs>
            <w:spacing w:after="57"/>
            <w:ind w:left="283"/>
            <w:rPr>
              <w:color w:val="000000"/>
            </w:rPr>
          </w:pPr>
          <w:hyperlink w:anchor="_heading=h.1t3h5sf">
            <w:r>
              <w:rPr>
                <w:color w:val="000000"/>
              </w:rPr>
              <w:t>4. Case Study</w:t>
            </w:r>
            <w:r>
              <w:rPr>
                <w:color w:val="000000"/>
              </w:rPr>
              <w:tab/>
              <w:t>4</w:t>
            </w:r>
          </w:hyperlink>
        </w:p>
        <w:p w14:paraId="572F080E" w14:textId="77777777" w:rsidR="00E3314D" w:rsidRDefault="00000000">
          <w:pPr>
            <w:pBdr>
              <w:top w:val="nil"/>
              <w:left w:val="nil"/>
              <w:bottom w:val="nil"/>
              <w:right w:val="nil"/>
              <w:between w:val="nil"/>
            </w:pBdr>
            <w:tabs>
              <w:tab w:val="right" w:leader="dot" w:pos="9060"/>
            </w:tabs>
            <w:spacing w:after="57"/>
            <w:ind w:left="283"/>
            <w:rPr>
              <w:color w:val="000000"/>
            </w:rPr>
          </w:pPr>
          <w:hyperlink w:anchor="_heading=h.4d34og8">
            <w:r>
              <w:rPr>
                <w:color w:val="000000"/>
              </w:rPr>
              <w:t>5. Reflective Tasks</w:t>
            </w:r>
            <w:r>
              <w:rPr>
                <w:color w:val="000000"/>
              </w:rPr>
              <w:tab/>
              <w:t>5</w:t>
            </w:r>
          </w:hyperlink>
        </w:p>
        <w:p w14:paraId="4254F42D" w14:textId="77777777" w:rsidR="00E3314D" w:rsidRDefault="00000000">
          <w:pPr>
            <w:pBdr>
              <w:top w:val="nil"/>
              <w:left w:val="nil"/>
              <w:bottom w:val="nil"/>
              <w:right w:val="nil"/>
              <w:between w:val="nil"/>
            </w:pBdr>
            <w:tabs>
              <w:tab w:val="right" w:leader="dot" w:pos="9060"/>
            </w:tabs>
            <w:spacing w:after="57"/>
            <w:rPr>
              <w:color w:val="000000"/>
            </w:rPr>
          </w:pPr>
          <w:hyperlink w:anchor="_heading=h.2s8eyo1">
            <w:r>
              <w:rPr>
                <w:color w:val="000000"/>
              </w:rPr>
              <w:t>Conclusion</w:t>
            </w:r>
            <w:r>
              <w:rPr>
                <w:color w:val="000000"/>
              </w:rPr>
              <w:tab/>
              <w:t>7</w:t>
            </w:r>
          </w:hyperlink>
        </w:p>
        <w:p w14:paraId="50283C30" w14:textId="77777777" w:rsidR="00E3314D" w:rsidRDefault="00000000">
          <w:pPr>
            <w:pBdr>
              <w:top w:val="nil"/>
              <w:left w:val="nil"/>
              <w:bottom w:val="nil"/>
              <w:right w:val="nil"/>
              <w:between w:val="nil"/>
            </w:pBdr>
            <w:tabs>
              <w:tab w:val="right" w:leader="dot" w:pos="9060"/>
            </w:tabs>
            <w:spacing w:after="57"/>
            <w:rPr>
              <w:color w:val="000000"/>
            </w:rPr>
          </w:pPr>
          <w:hyperlink w:anchor="_heading=h.17dp8vu">
            <w:r>
              <w:rPr>
                <w:color w:val="000000"/>
              </w:rPr>
              <w:t>Outlook</w:t>
            </w:r>
            <w:r>
              <w:rPr>
                <w:color w:val="000000"/>
              </w:rPr>
              <w:tab/>
              <w:t>7</w:t>
            </w:r>
          </w:hyperlink>
        </w:p>
        <w:p w14:paraId="3299CF1C" w14:textId="77777777" w:rsidR="00E3314D" w:rsidRDefault="00000000">
          <w:r>
            <w:fldChar w:fldCharType="end"/>
          </w:r>
        </w:p>
      </w:sdtContent>
    </w:sdt>
    <w:p w14:paraId="51AB3E90" w14:textId="77777777" w:rsidR="00E3314D" w:rsidRDefault="00E3314D">
      <w:pPr>
        <w:spacing w:after="240"/>
        <w:jc w:val="both"/>
      </w:pPr>
    </w:p>
    <w:p w14:paraId="318BE88A" w14:textId="77777777" w:rsidR="00E3314D" w:rsidRDefault="00000000">
      <w:pPr>
        <w:pStyle w:val="Heading1"/>
      </w:pPr>
      <w:bookmarkStart w:id="1" w:name="_heading=h.30j0zll" w:colFirst="0" w:colLast="0"/>
      <w:bookmarkEnd w:id="1"/>
      <w:r>
        <w:t>Student Group Information</w:t>
      </w:r>
    </w:p>
    <w:p w14:paraId="5F64C1E2" w14:textId="77777777" w:rsidR="00E3314D" w:rsidRDefault="00000000">
      <w:pPr>
        <w:pBdr>
          <w:top w:val="nil"/>
          <w:left w:val="nil"/>
          <w:bottom w:val="nil"/>
          <w:right w:val="nil"/>
          <w:between w:val="nil"/>
        </w:pBdr>
        <w:spacing w:after="120"/>
        <w:rPr>
          <w:color w:val="000000"/>
        </w:rPr>
      </w:pPr>
      <w:r>
        <w:rPr>
          <w:color w:val="000000"/>
        </w:rPr>
        <w:t xml:space="preserve">Enter your student group information in the following table and provide your group number. </w:t>
      </w:r>
      <w:r>
        <w:rPr>
          <w:color w:val="000000"/>
        </w:rPr>
        <w:br/>
        <w:t>(This number will be important for later labs as well, please remember it!)</w:t>
      </w:r>
    </w:p>
    <w:p w14:paraId="376EED71" w14:textId="77777777" w:rsidR="00E3314D" w:rsidRDefault="00000000">
      <w:pPr>
        <w:pBdr>
          <w:top w:val="nil"/>
          <w:left w:val="nil"/>
          <w:bottom w:val="nil"/>
          <w:right w:val="nil"/>
          <w:between w:val="nil"/>
        </w:pBdr>
        <w:spacing w:after="120"/>
        <w:rPr>
          <w:color w:val="000000"/>
        </w:rPr>
      </w:pPr>
      <w:r>
        <w:rPr>
          <w:b/>
          <w:color w:val="000000"/>
        </w:rPr>
        <w:t>Machine-IP’s</w:t>
      </w:r>
      <w:r>
        <w:rPr>
          <w:color w:val="000000"/>
        </w:rPr>
        <w:t xml:space="preserve">: </w:t>
      </w:r>
    </w:p>
    <w:p w14:paraId="3597E8EF" w14:textId="77777777" w:rsidR="00E3314D" w:rsidRDefault="00000000">
      <w:pPr>
        <w:spacing w:after="240"/>
        <w:jc w:val="both"/>
      </w:pPr>
      <w:proofErr w:type="spellStart"/>
      <w:r>
        <w:rPr>
          <w:b/>
        </w:rPr>
        <w:t>GroupNumber</w:t>
      </w:r>
      <w:proofErr w:type="spellEnd"/>
      <w:r>
        <w:rPr>
          <w:b/>
        </w:rPr>
        <w:t xml:space="preserve"> (e.g. Group01):</w:t>
      </w:r>
      <w:r>
        <w:rPr>
          <w:b/>
          <w:highlight w:val="yellow"/>
        </w:rPr>
        <w:t xml:space="preserve"> </w:t>
      </w:r>
      <w:r>
        <w:rPr>
          <w:highlight w:val="yellow"/>
        </w:rPr>
        <w:t>Group__</w:t>
      </w:r>
    </w:p>
    <w:tbl>
      <w:tblPr>
        <w:tblStyle w:val="a"/>
        <w:tblW w:w="8357" w:type="dxa"/>
        <w:tblInd w:w="7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57"/>
        <w:gridCol w:w="4200"/>
      </w:tblGrid>
      <w:tr w:rsidR="00E3314D" w14:paraId="1F90381E" w14:textId="77777777" w:rsidTr="00C76C67">
        <w:tc>
          <w:tcPr>
            <w:tcW w:w="4157" w:type="dxa"/>
            <w:shd w:val="clear" w:color="auto" w:fill="auto"/>
          </w:tcPr>
          <w:p w14:paraId="1FCFED58" w14:textId="77777777" w:rsidR="00E3314D" w:rsidRDefault="00000000">
            <w:pPr>
              <w:spacing w:after="240"/>
              <w:jc w:val="both"/>
              <w:rPr>
                <w:b/>
              </w:rPr>
            </w:pPr>
            <w:r>
              <w:rPr>
                <w:b/>
              </w:rPr>
              <w:t xml:space="preserve">Member Name </w:t>
            </w:r>
          </w:p>
        </w:tc>
        <w:tc>
          <w:tcPr>
            <w:tcW w:w="4200" w:type="dxa"/>
            <w:shd w:val="clear" w:color="auto" w:fill="auto"/>
          </w:tcPr>
          <w:p w14:paraId="06D11E9E" w14:textId="77777777" w:rsidR="00E3314D" w:rsidRDefault="00000000">
            <w:pPr>
              <w:spacing w:after="240"/>
              <w:jc w:val="both"/>
              <w:rPr>
                <w:b/>
              </w:rPr>
            </w:pPr>
            <w:r>
              <w:rPr>
                <w:b/>
              </w:rPr>
              <w:t>Matriculation Number</w:t>
            </w:r>
          </w:p>
        </w:tc>
      </w:tr>
      <w:tr w:rsidR="00C76C67" w14:paraId="0C43E609" w14:textId="77777777" w:rsidTr="00C76C67">
        <w:tc>
          <w:tcPr>
            <w:tcW w:w="4157" w:type="dxa"/>
            <w:shd w:val="clear" w:color="auto" w:fill="auto"/>
          </w:tcPr>
          <w:p w14:paraId="7AC58A85" w14:textId="00D0DDA5" w:rsidR="00C76C67" w:rsidRDefault="00C76C67" w:rsidP="00C76C67">
            <w:pPr>
              <w:spacing w:after="240"/>
              <w:jc w:val="both"/>
              <w:rPr>
                <w:b/>
              </w:rPr>
            </w:pPr>
            <w:r w:rsidRPr="00AF7BDC">
              <w:rPr>
                <w:b/>
                <w:lang w:val="en-US"/>
              </w:rPr>
              <w:t xml:space="preserve">Nimisha </w:t>
            </w:r>
            <w:proofErr w:type="spellStart"/>
            <w:r w:rsidRPr="00AF7BDC">
              <w:rPr>
                <w:b/>
                <w:lang w:val="en-US"/>
              </w:rPr>
              <w:t>Vilayatarani</w:t>
            </w:r>
            <w:proofErr w:type="spellEnd"/>
          </w:p>
        </w:tc>
        <w:tc>
          <w:tcPr>
            <w:tcW w:w="4200" w:type="dxa"/>
            <w:shd w:val="clear" w:color="auto" w:fill="auto"/>
          </w:tcPr>
          <w:p w14:paraId="0760164B" w14:textId="67D3B943" w:rsidR="00C76C67" w:rsidRDefault="00C76C67" w:rsidP="00C76C67">
            <w:pPr>
              <w:pBdr>
                <w:top w:val="nil"/>
                <w:left w:val="nil"/>
                <w:bottom w:val="nil"/>
                <w:right w:val="nil"/>
                <w:between w:val="nil"/>
              </w:pBdr>
              <w:rPr>
                <w:rFonts w:ascii="Liberation Serif" w:eastAsia="Liberation Serif" w:hAnsi="Liberation Serif" w:cs="Liberation Serif"/>
                <w:color w:val="000000"/>
                <w:sz w:val="24"/>
                <w:szCs w:val="24"/>
              </w:rPr>
            </w:pPr>
            <w:r w:rsidRPr="00AF7BDC">
              <w:rPr>
                <w:b/>
                <w:lang w:val="en-US"/>
              </w:rPr>
              <w:t>7219293</w:t>
            </w:r>
          </w:p>
        </w:tc>
      </w:tr>
      <w:tr w:rsidR="00C76C67" w14:paraId="15E815B2" w14:textId="77777777" w:rsidTr="00C76C67">
        <w:tc>
          <w:tcPr>
            <w:tcW w:w="4157" w:type="dxa"/>
            <w:shd w:val="clear" w:color="auto" w:fill="auto"/>
          </w:tcPr>
          <w:p w14:paraId="23DC8FE2" w14:textId="0EEC09FF" w:rsidR="00C76C67" w:rsidRDefault="00C76C67" w:rsidP="00C76C67">
            <w:pPr>
              <w:spacing w:after="240"/>
              <w:jc w:val="both"/>
              <w:rPr>
                <w:b/>
              </w:rPr>
            </w:pPr>
            <w:r w:rsidRPr="00AF7BDC">
              <w:rPr>
                <w:b/>
                <w:lang w:val="en-US"/>
              </w:rPr>
              <w:t>Eraj Rizvi</w:t>
            </w:r>
          </w:p>
        </w:tc>
        <w:tc>
          <w:tcPr>
            <w:tcW w:w="4200" w:type="dxa"/>
            <w:shd w:val="clear" w:color="auto" w:fill="auto"/>
          </w:tcPr>
          <w:p w14:paraId="5F8895CF" w14:textId="104839D5" w:rsidR="00C76C67" w:rsidRDefault="00C76C67" w:rsidP="00C76C67">
            <w:pPr>
              <w:spacing w:after="240"/>
              <w:jc w:val="both"/>
              <w:rPr>
                <w:b/>
              </w:rPr>
            </w:pPr>
            <w:r w:rsidRPr="00AF7BDC">
              <w:rPr>
                <w:b/>
                <w:lang w:val="en-US"/>
              </w:rPr>
              <w:t>7219193</w:t>
            </w:r>
          </w:p>
        </w:tc>
      </w:tr>
      <w:tr w:rsidR="00C76C67" w14:paraId="3D219665" w14:textId="77777777" w:rsidTr="00C76C67">
        <w:tc>
          <w:tcPr>
            <w:tcW w:w="4157" w:type="dxa"/>
            <w:shd w:val="clear" w:color="auto" w:fill="auto"/>
          </w:tcPr>
          <w:p w14:paraId="03950BEF" w14:textId="28DDDC9C" w:rsidR="00C76C67" w:rsidRDefault="00C76C67" w:rsidP="00C76C67">
            <w:pPr>
              <w:spacing w:after="240"/>
              <w:jc w:val="both"/>
              <w:rPr>
                <w:b/>
              </w:rPr>
            </w:pPr>
            <w:r w:rsidRPr="00AF7BDC">
              <w:rPr>
                <w:b/>
                <w:lang w:val="en-US"/>
              </w:rPr>
              <w:t>Chowdhury Abida Anum Era</w:t>
            </w:r>
          </w:p>
        </w:tc>
        <w:tc>
          <w:tcPr>
            <w:tcW w:w="4200" w:type="dxa"/>
            <w:shd w:val="clear" w:color="auto" w:fill="auto"/>
          </w:tcPr>
          <w:p w14:paraId="07F78121" w14:textId="626525E9" w:rsidR="00C76C67" w:rsidRDefault="00C76C67" w:rsidP="00C76C67">
            <w:pPr>
              <w:spacing w:after="240"/>
              <w:jc w:val="both"/>
              <w:rPr>
                <w:b/>
              </w:rPr>
            </w:pPr>
            <w:r w:rsidRPr="00AF7BDC">
              <w:rPr>
                <w:b/>
                <w:bCs/>
              </w:rPr>
              <w:t>7219089</w:t>
            </w:r>
          </w:p>
        </w:tc>
      </w:tr>
    </w:tbl>
    <w:p w14:paraId="4C937E80" w14:textId="77777777" w:rsidR="00E3314D" w:rsidRDefault="00000000">
      <w:pPr>
        <w:pStyle w:val="Heading1"/>
      </w:pPr>
      <w:bookmarkStart w:id="2" w:name="_heading=h.1fob9te" w:colFirst="0" w:colLast="0"/>
      <w:bookmarkEnd w:id="2"/>
      <w:r>
        <w:lastRenderedPageBreak/>
        <w:t xml:space="preserve"> Tasks</w:t>
      </w:r>
    </w:p>
    <w:p w14:paraId="5168DE39" w14:textId="77777777" w:rsidR="00E3314D" w:rsidRDefault="00000000">
      <w:r>
        <w:t xml:space="preserve">This section contains the questions you </w:t>
      </w:r>
      <w:proofErr w:type="gramStart"/>
      <w:r>
        <w:t>have to</w:t>
      </w:r>
      <w:proofErr w:type="gramEnd"/>
      <w:r>
        <w:t xml:space="preserve"> answer. Those answers are required to pass the lab acceptance session. Please make sure that you first install VirtualBox and set-up your VM (document “Lab 1.1 VirtualBox - Installation Instructions") before you tackle these tasks.</w:t>
      </w:r>
    </w:p>
    <w:p w14:paraId="3F2215DC" w14:textId="77777777" w:rsidR="00E3314D" w:rsidRDefault="00E3314D"/>
    <w:p w14:paraId="19AD7B01" w14:textId="77777777" w:rsidR="00E3314D" w:rsidRDefault="00000000">
      <w:pPr>
        <w:pStyle w:val="Heading2"/>
      </w:pPr>
      <w:bookmarkStart w:id="3" w:name="_heading=h.3znysh7" w:colFirst="0" w:colLast="0"/>
      <w:bookmarkEnd w:id="3"/>
      <w:r>
        <w:t>1.1. VM Configuration</w:t>
      </w:r>
    </w:p>
    <w:p w14:paraId="2F54A64A" w14:textId="77777777" w:rsidR="00E3314D" w:rsidRDefault="00000000">
      <w:r>
        <w:t>In this chapter you are going to get used to the basics of Kubernetes.</w:t>
      </w:r>
    </w:p>
    <w:p w14:paraId="5D7C1EF3" w14:textId="77777777" w:rsidR="00E3314D" w:rsidRDefault="00000000">
      <w:pPr>
        <w:pStyle w:val="Heading3"/>
      </w:pPr>
      <w:bookmarkStart w:id="4" w:name="_heading=h.2et92p0" w:colFirst="0" w:colLast="0"/>
      <w:bookmarkEnd w:id="4"/>
      <w:r>
        <w:t>Configuration &amp; Basics</w:t>
      </w:r>
    </w:p>
    <w:p w14:paraId="7DBC47B6" w14:textId="77777777" w:rsidR="00E3314D" w:rsidRDefault="00000000">
      <w:r>
        <w:t>1.1. Explain the contents of the Kubernetes-Configuration-File on your local pc</w:t>
      </w:r>
      <w:r>
        <w:br/>
      </w:r>
    </w:p>
    <w:p w14:paraId="3B17FF7D" w14:textId="77777777" w:rsidR="00E3314D" w:rsidRDefault="00000000">
      <w:pPr>
        <w:pBdr>
          <w:top w:val="none" w:sz="0" w:space="0" w:color="D9D9E3"/>
          <w:left w:val="none" w:sz="0" w:space="0" w:color="D9D9E3"/>
          <w:bottom w:val="none" w:sz="0" w:space="0" w:color="D9D9E3"/>
          <w:right w:val="none" w:sz="0" w:space="0" w:color="D9D9E3"/>
          <w:between w:val="none" w:sz="0" w:space="0" w:color="D9D9E3"/>
        </w:pBdr>
        <w:spacing w:after="300"/>
        <w:rPr>
          <w:rFonts w:ascii="Roboto" w:eastAsia="Roboto" w:hAnsi="Roboto" w:cs="Roboto"/>
          <w:color w:val="374151"/>
        </w:rPr>
      </w:pPr>
      <w:r>
        <w:rPr>
          <w:rFonts w:ascii="Roboto" w:eastAsia="Roboto" w:hAnsi="Roboto" w:cs="Roboto"/>
          <w:color w:val="374151"/>
        </w:rPr>
        <w:t xml:space="preserve">The Kubernetes configuration file, often referred to as </w:t>
      </w:r>
      <w:proofErr w:type="spellStart"/>
      <w:r>
        <w:rPr>
          <w:rFonts w:ascii="Ubuntu Mono" w:eastAsia="Ubuntu Mono" w:hAnsi="Ubuntu Mono" w:cs="Ubuntu Mono"/>
          <w:color w:val="374151"/>
          <w:sz w:val="21"/>
          <w:szCs w:val="21"/>
        </w:rPr>
        <w:t>kubeconfig</w:t>
      </w:r>
      <w:proofErr w:type="spellEnd"/>
      <w:r>
        <w:rPr>
          <w:rFonts w:ascii="Roboto" w:eastAsia="Roboto" w:hAnsi="Roboto" w:cs="Roboto"/>
          <w:color w:val="374151"/>
        </w:rPr>
        <w:t xml:space="preserve">, is a YAML file that contains information about how to connect to a Kubernetes cluster. This file is used by the </w:t>
      </w:r>
      <w:proofErr w:type="spellStart"/>
      <w:r>
        <w:rPr>
          <w:rFonts w:ascii="Ubuntu Mono" w:eastAsia="Ubuntu Mono" w:hAnsi="Ubuntu Mono" w:cs="Ubuntu Mono"/>
          <w:color w:val="374151"/>
          <w:sz w:val="21"/>
          <w:szCs w:val="21"/>
        </w:rPr>
        <w:t>kubectl</w:t>
      </w:r>
      <w:proofErr w:type="spellEnd"/>
      <w:r>
        <w:rPr>
          <w:rFonts w:ascii="Roboto" w:eastAsia="Roboto" w:hAnsi="Roboto" w:cs="Roboto"/>
          <w:color w:val="374151"/>
        </w:rPr>
        <w:t xml:space="preserve"> command-line tool to communicate with the cluster's API server. Here are the key elements and sections typically found in a Kubernetes configuration file:</w:t>
      </w:r>
    </w:p>
    <w:p w14:paraId="22B12751" w14:textId="77777777" w:rsidR="00E3314D" w:rsidRDefault="00000000">
      <w:pPr>
        <w:numPr>
          <w:ilvl w:val="0"/>
          <w:numId w:val="16"/>
        </w:numPr>
        <w:pBdr>
          <w:top w:val="none" w:sz="0" w:space="0" w:color="D9D9E3"/>
          <w:left w:val="none" w:sz="0" w:space="0" w:color="D9D9E3"/>
          <w:bottom w:val="none" w:sz="0" w:space="0" w:color="D9D9E3"/>
          <w:right w:val="none" w:sz="0" w:space="0" w:color="D9D9E3"/>
          <w:between w:val="none" w:sz="0" w:space="0" w:color="D9D9E3"/>
        </w:pBdr>
        <w:spacing w:before="300"/>
      </w:pPr>
      <w:proofErr w:type="spellStart"/>
      <w:r>
        <w:rPr>
          <w:rFonts w:ascii="Roboto" w:eastAsia="Roboto" w:hAnsi="Roboto" w:cs="Roboto"/>
          <w:color w:val="374151"/>
        </w:rPr>
        <w:t>apiVersion</w:t>
      </w:r>
      <w:proofErr w:type="spellEnd"/>
      <w:r>
        <w:rPr>
          <w:rFonts w:ascii="Roboto" w:eastAsia="Roboto" w:hAnsi="Roboto" w:cs="Roboto"/>
          <w:color w:val="374151"/>
        </w:rPr>
        <w:t>:</w:t>
      </w:r>
    </w:p>
    <w:p w14:paraId="013E1E27" w14:textId="77777777" w:rsidR="00E3314D" w:rsidRDefault="00000000">
      <w:pPr>
        <w:numPr>
          <w:ilvl w:val="1"/>
          <w:numId w:val="16"/>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 xml:space="preserve">Specifies the version of the Kubernetes API to use. It's usually set to </w:t>
      </w:r>
      <w:r>
        <w:rPr>
          <w:rFonts w:ascii="Ubuntu Mono" w:eastAsia="Ubuntu Mono" w:hAnsi="Ubuntu Mono" w:cs="Ubuntu Mono"/>
          <w:color w:val="374151"/>
          <w:sz w:val="21"/>
          <w:szCs w:val="21"/>
        </w:rPr>
        <w:t>v1</w:t>
      </w:r>
      <w:r>
        <w:rPr>
          <w:rFonts w:ascii="Roboto" w:eastAsia="Roboto" w:hAnsi="Roboto" w:cs="Roboto"/>
          <w:color w:val="374151"/>
        </w:rPr>
        <w:t>.</w:t>
      </w:r>
    </w:p>
    <w:p w14:paraId="47177BD5" w14:textId="77777777" w:rsidR="00E3314D" w:rsidRDefault="00000000">
      <w:pPr>
        <w:numPr>
          <w:ilvl w:val="0"/>
          <w:numId w:val="16"/>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kind:</w:t>
      </w:r>
    </w:p>
    <w:p w14:paraId="6AF68706" w14:textId="77777777" w:rsidR="00E3314D" w:rsidRDefault="00000000">
      <w:pPr>
        <w:numPr>
          <w:ilvl w:val="1"/>
          <w:numId w:val="16"/>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 xml:space="preserve">Specifies the type of resource. In a Kubernetes configuration file, it is usually set to </w:t>
      </w:r>
      <w:r>
        <w:rPr>
          <w:rFonts w:ascii="Ubuntu Mono" w:eastAsia="Ubuntu Mono" w:hAnsi="Ubuntu Mono" w:cs="Ubuntu Mono"/>
          <w:color w:val="374151"/>
          <w:sz w:val="21"/>
          <w:szCs w:val="21"/>
        </w:rPr>
        <w:t>Config</w:t>
      </w:r>
      <w:r>
        <w:rPr>
          <w:rFonts w:ascii="Roboto" w:eastAsia="Roboto" w:hAnsi="Roboto" w:cs="Roboto"/>
          <w:color w:val="374151"/>
        </w:rPr>
        <w:t>.</w:t>
      </w:r>
    </w:p>
    <w:p w14:paraId="0EA6E506" w14:textId="77777777" w:rsidR="00E3314D" w:rsidRDefault="00000000">
      <w:pPr>
        <w:numPr>
          <w:ilvl w:val="0"/>
          <w:numId w:val="16"/>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preferences:</w:t>
      </w:r>
    </w:p>
    <w:p w14:paraId="33ACC3C3" w14:textId="77777777" w:rsidR="00E3314D" w:rsidRDefault="00000000">
      <w:pPr>
        <w:numPr>
          <w:ilvl w:val="1"/>
          <w:numId w:val="16"/>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 xml:space="preserve">Optional. It specifies preferences for specific </w:t>
      </w:r>
      <w:proofErr w:type="spellStart"/>
      <w:r>
        <w:rPr>
          <w:rFonts w:ascii="Roboto" w:eastAsia="Roboto" w:hAnsi="Roboto" w:cs="Roboto"/>
          <w:color w:val="374151"/>
        </w:rPr>
        <w:t>behaviors</w:t>
      </w:r>
      <w:proofErr w:type="spellEnd"/>
      <w:r>
        <w:rPr>
          <w:rFonts w:ascii="Roboto" w:eastAsia="Roboto" w:hAnsi="Roboto" w:cs="Roboto"/>
          <w:color w:val="374151"/>
        </w:rPr>
        <w:t>.</w:t>
      </w:r>
    </w:p>
    <w:p w14:paraId="05DEEC9B" w14:textId="77777777" w:rsidR="00E3314D" w:rsidRDefault="00000000">
      <w:pPr>
        <w:numPr>
          <w:ilvl w:val="0"/>
          <w:numId w:val="16"/>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clusters:</w:t>
      </w:r>
    </w:p>
    <w:p w14:paraId="5427A4D7" w14:textId="77777777" w:rsidR="00E3314D" w:rsidRDefault="00000000">
      <w:pPr>
        <w:numPr>
          <w:ilvl w:val="1"/>
          <w:numId w:val="16"/>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 xml:space="preserve">Contains a list of clusters that can be accessed. Each cluster has a name, a server (the address of the Kubernetes API server), and an optional </w:t>
      </w:r>
      <w:r>
        <w:rPr>
          <w:rFonts w:ascii="Ubuntu Mono" w:eastAsia="Ubuntu Mono" w:hAnsi="Ubuntu Mono" w:cs="Ubuntu Mono"/>
          <w:color w:val="374151"/>
          <w:sz w:val="21"/>
          <w:szCs w:val="21"/>
        </w:rPr>
        <w:t>certificate-authority</w:t>
      </w:r>
      <w:r>
        <w:rPr>
          <w:rFonts w:ascii="Roboto" w:eastAsia="Roboto" w:hAnsi="Roboto" w:cs="Roboto"/>
          <w:color w:val="374151"/>
        </w:rPr>
        <w:t xml:space="preserve"> field (path to a certificate file for the server's SSL certificate).</w:t>
      </w:r>
    </w:p>
    <w:p w14:paraId="0FEB9E3B" w14:textId="77777777" w:rsidR="00E3314D" w:rsidRDefault="00000000">
      <w:pPr>
        <w:numPr>
          <w:ilvl w:val="0"/>
          <w:numId w:val="16"/>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users:</w:t>
      </w:r>
    </w:p>
    <w:p w14:paraId="5D21F3E8" w14:textId="77777777" w:rsidR="00E3314D" w:rsidRDefault="00000000">
      <w:pPr>
        <w:numPr>
          <w:ilvl w:val="1"/>
          <w:numId w:val="16"/>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 xml:space="preserve">Contains a list of users and their authentication credentials. Users can have a </w:t>
      </w:r>
      <w:r>
        <w:rPr>
          <w:rFonts w:ascii="Ubuntu Mono" w:eastAsia="Ubuntu Mono" w:hAnsi="Ubuntu Mono" w:cs="Ubuntu Mono"/>
          <w:color w:val="374151"/>
          <w:sz w:val="21"/>
          <w:szCs w:val="21"/>
        </w:rPr>
        <w:t>client-certificate</w:t>
      </w:r>
      <w:r>
        <w:rPr>
          <w:rFonts w:ascii="Roboto" w:eastAsia="Roboto" w:hAnsi="Roboto" w:cs="Roboto"/>
          <w:color w:val="374151"/>
        </w:rPr>
        <w:t xml:space="preserve"> and </w:t>
      </w:r>
      <w:r>
        <w:rPr>
          <w:rFonts w:ascii="Ubuntu Mono" w:eastAsia="Ubuntu Mono" w:hAnsi="Ubuntu Mono" w:cs="Ubuntu Mono"/>
          <w:color w:val="374151"/>
          <w:sz w:val="21"/>
          <w:szCs w:val="21"/>
        </w:rPr>
        <w:t>client-key</w:t>
      </w:r>
      <w:r>
        <w:rPr>
          <w:rFonts w:ascii="Roboto" w:eastAsia="Roboto" w:hAnsi="Roboto" w:cs="Roboto"/>
          <w:color w:val="374151"/>
        </w:rPr>
        <w:t xml:space="preserve"> for client certificate authentication, or </w:t>
      </w:r>
      <w:r>
        <w:rPr>
          <w:rFonts w:ascii="Ubuntu Mono" w:eastAsia="Ubuntu Mono" w:hAnsi="Ubuntu Mono" w:cs="Ubuntu Mono"/>
          <w:color w:val="374151"/>
          <w:sz w:val="21"/>
          <w:szCs w:val="21"/>
        </w:rPr>
        <w:t>username</w:t>
      </w:r>
      <w:r>
        <w:rPr>
          <w:rFonts w:ascii="Roboto" w:eastAsia="Roboto" w:hAnsi="Roboto" w:cs="Roboto"/>
          <w:color w:val="374151"/>
        </w:rPr>
        <w:t xml:space="preserve"> and </w:t>
      </w:r>
      <w:r>
        <w:rPr>
          <w:rFonts w:ascii="Ubuntu Mono" w:eastAsia="Ubuntu Mono" w:hAnsi="Ubuntu Mono" w:cs="Ubuntu Mono"/>
          <w:color w:val="374151"/>
          <w:sz w:val="21"/>
          <w:szCs w:val="21"/>
        </w:rPr>
        <w:t>password</w:t>
      </w:r>
      <w:r>
        <w:rPr>
          <w:rFonts w:ascii="Roboto" w:eastAsia="Roboto" w:hAnsi="Roboto" w:cs="Roboto"/>
          <w:color w:val="374151"/>
        </w:rPr>
        <w:t xml:space="preserve"> for basic authentication.</w:t>
      </w:r>
    </w:p>
    <w:p w14:paraId="7A96E724" w14:textId="77777777" w:rsidR="00E3314D" w:rsidRDefault="00000000">
      <w:pPr>
        <w:numPr>
          <w:ilvl w:val="0"/>
          <w:numId w:val="16"/>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contexts:</w:t>
      </w:r>
    </w:p>
    <w:p w14:paraId="0A2E4472" w14:textId="77777777" w:rsidR="00E3314D" w:rsidRDefault="00000000">
      <w:pPr>
        <w:numPr>
          <w:ilvl w:val="1"/>
          <w:numId w:val="16"/>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Contains a list of contexts. A context combines a cluster, user, and namespace into a single context. This is useful when working with multiple clusters or switching between different users or namespaces.</w:t>
      </w:r>
    </w:p>
    <w:p w14:paraId="2C048057" w14:textId="77777777" w:rsidR="00E3314D" w:rsidRDefault="00000000">
      <w:pPr>
        <w:numPr>
          <w:ilvl w:val="0"/>
          <w:numId w:val="16"/>
        </w:numPr>
        <w:pBdr>
          <w:top w:val="none" w:sz="0" w:space="0" w:color="D9D9E3"/>
          <w:left w:val="none" w:sz="0" w:space="0" w:color="D9D9E3"/>
          <w:bottom w:val="none" w:sz="0" w:space="0" w:color="D9D9E3"/>
          <w:right w:val="none" w:sz="0" w:space="0" w:color="D9D9E3"/>
          <w:between w:val="none" w:sz="0" w:space="0" w:color="D9D9E3"/>
        </w:pBdr>
      </w:pPr>
      <w:proofErr w:type="gramStart"/>
      <w:r>
        <w:rPr>
          <w:rFonts w:ascii="Roboto" w:eastAsia="Roboto" w:hAnsi="Roboto" w:cs="Roboto"/>
          <w:color w:val="374151"/>
        </w:rPr>
        <w:t>current-context</w:t>
      </w:r>
      <w:proofErr w:type="gramEnd"/>
      <w:r>
        <w:rPr>
          <w:rFonts w:ascii="Roboto" w:eastAsia="Roboto" w:hAnsi="Roboto" w:cs="Roboto"/>
          <w:color w:val="374151"/>
        </w:rPr>
        <w:t>:</w:t>
      </w:r>
    </w:p>
    <w:p w14:paraId="43BC428D" w14:textId="77777777" w:rsidR="00E3314D" w:rsidRDefault="00000000">
      <w:pPr>
        <w:numPr>
          <w:ilvl w:val="1"/>
          <w:numId w:val="16"/>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 xml:space="preserve">Specifies the default context that </w:t>
      </w:r>
      <w:proofErr w:type="spellStart"/>
      <w:r>
        <w:rPr>
          <w:rFonts w:ascii="Ubuntu Mono" w:eastAsia="Ubuntu Mono" w:hAnsi="Ubuntu Mono" w:cs="Ubuntu Mono"/>
          <w:color w:val="374151"/>
          <w:sz w:val="21"/>
          <w:szCs w:val="21"/>
        </w:rPr>
        <w:t>kubectl</w:t>
      </w:r>
      <w:proofErr w:type="spellEnd"/>
      <w:r>
        <w:rPr>
          <w:rFonts w:ascii="Roboto" w:eastAsia="Roboto" w:hAnsi="Roboto" w:cs="Roboto"/>
          <w:color w:val="374151"/>
        </w:rPr>
        <w:t xml:space="preserve"> should use when no other context is specified.</w:t>
      </w:r>
    </w:p>
    <w:p w14:paraId="2851F6DD" w14:textId="77777777" w:rsidR="00E3314D" w:rsidRDefault="00000000">
      <w:pPr>
        <w:numPr>
          <w:ilvl w:val="0"/>
          <w:numId w:val="14"/>
        </w:numPr>
        <w:pBdr>
          <w:top w:val="none" w:sz="0" w:space="0" w:color="D9D9E3"/>
          <w:left w:val="none" w:sz="0" w:space="0" w:color="D9D9E3"/>
          <w:bottom w:val="none" w:sz="0" w:space="0" w:color="D9D9E3"/>
          <w:right w:val="none" w:sz="0" w:space="0" w:color="D9D9E3"/>
          <w:between w:val="none" w:sz="0" w:space="0" w:color="D9D9E3"/>
        </w:pBdr>
      </w:pPr>
      <w:proofErr w:type="spellStart"/>
      <w:r>
        <w:rPr>
          <w:rFonts w:ascii="Roboto" w:eastAsia="Roboto" w:hAnsi="Roboto" w:cs="Roboto"/>
          <w:color w:val="374151"/>
          <w:sz w:val="21"/>
          <w:szCs w:val="21"/>
        </w:rPr>
        <w:t>A</w:t>
      </w:r>
      <w:r>
        <w:rPr>
          <w:rFonts w:ascii="Roboto" w:eastAsia="Roboto" w:hAnsi="Roboto" w:cs="Roboto"/>
          <w:color w:val="374151"/>
        </w:rPr>
        <w:t>piVersion</w:t>
      </w:r>
      <w:proofErr w:type="spellEnd"/>
      <w:r>
        <w:rPr>
          <w:rFonts w:ascii="Roboto" w:eastAsia="Roboto" w:hAnsi="Roboto" w:cs="Roboto"/>
          <w:color w:val="374151"/>
        </w:rPr>
        <w:t>:</w:t>
      </w:r>
    </w:p>
    <w:p w14:paraId="6B783561" w14:textId="77777777" w:rsidR="00E3314D" w:rsidRDefault="00000000">
      <w:pPr>
        <w:numPr>
          <w:ilvl w:val="1"/>
          <w:numId w:val="14"/>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 xml:space="preserve">Specifies the version of the Kubernetes API to use. It's usually set to </w:t>
      </w:r>
      <w:r>
        <w:rPr>
          <w:rFonts w:ascii="Ubuntu Mono" w:eastAsia="Ubuntu Mono" w:hAnsi="Ubuntu Mono" w:cs="Ubuntu Mono"/>
          <w:color w:val="374151"/>
          <w:sz w:val="21"/>
          <w:szCs w:val="21"/>
        </w:rPr>
        <w:t>v1</w:t>
      </w:r>
      <w:r>
        <w:rPr>
          <w:rFonts w:ascii="Roboto" w:eastAsia="Roboto" w:hAnsi="Roboto" w:cs="Roboto"/>
          <w:color w:val="374151"/>
        </w:rPr>
        <w:t>.</w:t>
      </w:r>
    </w:p>
    <w:p w14:paraId="7DA4B3CF" w14:textId="77777777" w:rsidR="00E3314D" w:rsidRDefault="00000000">
      <w:pPr>
        <w:numPr>
          <w:ilvl w:val="0"/>
          <w:numId w:val="14"/>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kind:</w:t>
      </w:r>
    </w:p>
    <w:p w14:paraId="329309DB" w14:textId="77777777" w:rsidR="00E3314D" w:rsidRDefault="00000000">
      <w:pPr>
        <w:numPr>
          <w:ilvl w:val="1"/>
          <w:numId w:val="14"/>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lastRenderedPageBreak/>
        <w:t xml:space="preserve">Specifies the type of resource. In a Kubernetes configuration file, it is usually set to </w:t>
      </w:r>
      <w:r>
        <w:rPr>
          <w:rFonts w:ascii="Ubuntu Mono" w:eastAsia="Ubuntu Mono" w:hAnsi="Ubuntu Mono" w:cs="Ubuntu Mono"/>
          <w:color w:val="374151"/>
          <w:sz w:val="21"/>
          <w:szCs w:val="21"/>
        </w:rPr>
        <w:t>Config</w:t>
      </w:r>
      <w:r>
        <w:rPr>
          <w:rFonts w:ascii="Roboto" w:eastAsia="Roboto" w:hAnsi="Roboto" w:cs="Roboto"/>
          <w:color w:val="374151"/>
        </w:rPr>
        <w:t>.</w:t>
      </w:r>
    </w:p>
    <w:p w14:paraId="4DEDE190" w14:textId="77777777" w:rsidR="00E3314D" w:rsidRDefault="00000000">
      <w:pPr>
        <w:numPr>
          <w:ilvl w:val="0"/>
          <w:numId w:val="14"/>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preferences:</w:t>
      </w:r>
    </w:p>
    <w:p w14:paraId="39F32455" w14:textId="77777777" w:rsidR="00E3314D" w:rsidRDefault="00000000">
      <w:pPr>
        <w:numPr>
          <w:ilvl w:val="1"/>
          <w:numId w:val="14"/>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 xml:space="preserve">Optional. It specifies preferences for specific </w:t>
      </w:r>
      <w:proofErr w:type="spellStart"/>
      <w:r>
        <w:rPr>
          <w:rFonts w:ascii="Roboto" w:eastAsia="Roboto" w:hAnsi="Roboto" w:cs="Roboto"/>
          <w:color w:val="374151"/>
        </w:rPr>
        <w:t>behaviors</w:t>
      </w:r>
      <w:proofErr w:type="spellEnd"/>
      <w:r>
        <w:rPr>
          <w:rFonts w:ascii="Roboto" w:eastAsia="Roboto" w:hAnsi="Roboto" w:cs="Roboto"/>
          <w:color w:val="374151"/>
        </w:rPr>
        <w:t>.</w:t>
      </w:r>
    </w:p>
    <w:p w14:paraId="3FC5B49C" w14:textId="77777777" w:rsidR="00E3314D" w:rsidRDefault="00000000">
      <w:pPr>
        <w:numPr>
          <w:ilvl w:val="0"/>
          <w:numId w:val="14"/>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clusters:</w:t>
      </w:r>
    </w:p>
    <w:p w14:paraId="1EAE9572" w14:textId="77777777" w:rsidR="00E3314D" w:rsidRDefault="00000000">
      <w:pPr>
        <w:numPr>
          <w:ilvl w:val="1"/>
          <w:numId w:val="14"/>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 xml:space="preserve">Contains a list of clusters that can be accessed. Each cluster has a name, a server (the address of the Kubernetes API server), and an optional </w:t>
      </w:r>
      <w:r>
        <w:rPr>
          <w:rFonts w:ascii="Ubuntu Mono" w:eastAsia="Ubuntu Mono" w:hAnsi="Ubuntu Mono" w:cs="Ubuntu Mono"/>
          <w:color w:val="374151"/>
          <w:sz w:val="21"/>
          <w:szCs w:val="21"/>
        </w:rPr>
        <w:t>certificate-authority</w:t>
      </w:r>
      <w:r>
        <w:rPr>
          <w:rFonts w:ascii="Roboto" w:eastAsia="Roboto" w:hAnsi="Roboto" w:cs="Roboto"/>
          <w:color w:val="374151"/>
        </w:rPr>
        <w:t xml:space="preserve"> field (path to a certificate file for the server's SSL certificate).</w:t>
      </w:r>
    </w:p>
    <w:p w14:paraId="2AA808E9" w14:textId="77777777" w:rsidR="00E3314D" w:rsidRDefault="00000000">
      <w:pPr>
        <w:numPr>
          <w:ilvl w:val="0"/>
          <w:numId w:val="14"/>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users:</w:t>
      </w:r>
    </w:p>
    <w:p w14:paraId="0B6AABF6" w14:textId="77777777" w:rsidR="00E3314D" w:rsidRDefault="00000000">
      <w:pPr>
        <w:numPr>
          <w:ilvl w:val="1"/>
          <w:numId w:val="14"/>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 xml:space="preserve">Contains a list of users and their authentication credentials. Users can have a </w:t>
      </w:r>
      <w:r>
        <w:rPr>
          <w:rFonts w:ascii="Ubuntu Mono" w:eastAsia="Ubuntu Mono" w:hAnsi="Ubuntu Mono" w:cs="Ubuntu Mono"/>
          <w:color w:val="374151"/>
          <w:sz w:val="21"/>
          <w:szCs w:val="21"/>
        </w:rPr>
        <w:t>client-certificate</w:t>
      </w:r>
      <w:r>
        <w:rPr>
          <w:rFonts w:ascii="Roboto" w:eastAsia="Roboto" w:hAnsi="Roboto" w:cs="Roboto"/>
          <w:color w:val="374151"/>
        </w:rPr>
        <w:t xml:space="preserve"> and </w:t>
      </w:r>
      <w:r>
        <w:rPr>
          <w:rFonts w:ascii="Ubuntu Mono" w:eastAsia="Ubuntu Mono" w:hAnsi="Ubuntu Mono" w:cs="Ubuntu Mono"/>
          <w:color w:val="374151"/>
          <w:sz w:val="21"/>
          <w:szCs w:val="21"/>
        </w:rPr>
        <w:t>client-key</w:t>
      </w:r>
      <w:r>
        <w:rPr>
          <w:rFonts w:ascii="Roboto" w:eastAsia="Roboto" w:hAnsi="Roboto" w:cs="Roboto"/>
          <w:color w:val="374151"/>
        </w:rPr>
        <w:t xml:space="preserve"> for client certificate authentication, or </w:t>
      </w:r>
      <w:r>
        <w:rPr>
          <w:rFonts w:ascii="Ubuntu Mono" w:eastAsia="Ubuntu Mono" w:hAnsi="Ubuntu Mono" w:cs="Ubuntu Mono"/>
          <w:color w:val="374151"/>
          <w:sz w:val="21"/>
          <w:szCs w:val="21"/>
        </w:rPr>
        <w:t>username</w:t>
      </w:r>
      <w:r>
        <w:rPr>
          <w:rFonts w:ascii="Roboto" w:eastAsia="Roboto" w:hAnsi="Roboto" w:cs="Roboto"/>
          <w:color w:val="374151"/>
        </w:rPr>
        <w:t xml:space="preserve"> and </w:t>
      </w:r>
      <w:r>
        <w:rPr>
          <w:rFonts w:ascii="Ubuntu Mono" w:eastAsia="Ubuntu Mono" w:hAnsi="Ubuntu Mono" w:cs="Ubuntu Mono"/>
          <w:color w:val="374151"/>
          <w:sz w:val="21"/>
          <w:szCs w:val="21"/>
        </w:rPr>
        <w:t>password</w:t>
      </w:r>
      <w:r>
        <w:rPr>
          <w:rFonts w:ascii="Roboto" w:eastAsia="Roboto" w:hAnsi="Roboto" w:cs="Roboto"/>
          <w:color w:val="374151"/>
        </w:rPr>
        <w:t xml:space="preserve"> for basic authentication.</w:t>
      </w:r>
    </w:p>
    <w:p w14:paraId="1653C3A0" w14:textId="77777777" w:rsidR="00E3314D" w:rsidRDefault="00000000">
      <w:pPr>
        <w:numPr>
          <w:ilvl w:val="0"/>
          <w:numId w:val="14"/>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contexts:</w:t>
      </w:r>
    </w:p>
    <w:p w14:paraId="2684A100" w14:textId="77777777" w:rsidR="00E3314D" w:rsidRDefault="00000000">
      <w:pPr>
        <w:numPr>
          <w:ilvl w:val="1"/>
          <w:numId w:val="14"/>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Contains a list of contexts. A context combines a cluster, user, and namespace into a single context. This is useful when working with multiple clusters or switching between different users or namespaces.</w:t>
      </w:r>
    </w:p>
    <w:p w14:paraId="4921489A" w14:textId="77777777" w:rsidR="00E3314D" w:rsidRDefault="00000000">
      <w:pPr>
        <w:numPr>
          <w:ilvl w:val="0"/>
          <w:numId w:val="14"/>
        </w:numPr>
        <w:pBdr>
          <w:top w:val="none" w:sz="0" w:space="0" w:color="D9D9E3"/>
          <w:left w:val="none" w:sz="0" w:space="0" w:color="D9D9E3"/>
          <w:bottom w:val="none" w:sz="0" w:space="0" w:color="D9D9E3"/>
          <w:right w:val="none" w:sz="0" w:space="0" w:color="D9D9E3"/>
          <w:between w:val="none" w:sz="0" w:space="0" w:color="D9D9E3"/>
        </w:pBdr>
      </w:pPr>
      <w:proofErr w:type="gramStart"/>
      <w:r>
        <w:rPr>
          <w:rFonts w:ascii="Roboto" w:eastAsia="Roboto" w:hAnsi="Roboto" w:cs="Roboto"/>
          <w:color w:val="374151"/>
        </w:rPr>
        <w:t>current-context</w:t>
      </w:r>
      <w:proofErr w:type="gramEnd"/>
      <w:r>
        <w:rPr>
          <w:rFonts w:ascii="Roboto" w:eastAsia="Roboto" w:hAnsi="Roboto" w:cs="Roboto"/>
          <w:color w:val="374151"/>
        </w:rPr>
        <w:t>:</w:t>
      </w:r>
    </w:p>
    <w:p w14:paraId="1CEB205A" w14:textId="77777777" w:rsidR="00E3314D" w:rsidRDefault="00000000">
      <w:pPr>
        <w:numPr>
          <w:ilvl w:val="1"/>
          <w:numId w:val="14"/>
        </w:numPr>
        <w:pBdr>
          <w:top w:val="none" w:sz="0" w:space="0" w:color="D9D9E3"/>
          <w:left w:val="none" w:sz="0" w:space="0" w:color="D9D9E3"/>
          <w:bottom w:val="none" w:sz="0" w:space="0" w:color="D9D9E3"/>
          <w:right w:val="none" w:sz="0" w:space="0" w:color="D9D9E3"/>
          <w:between w:val="none" w:sz="0" w:space="0" w:color="D9D9E3"/>
        </w:pBdr>
        <w:spacing w:after="300"/>
      </w:pPr>
      <w:r>
        <w:rPr>
          <w:rFonts w:ascii="Roboto" w:eastAsia="Roboto" w:hAnsi="Roboto" w:cs="Roboto"/>
          <w:color w:val="374151"/>
        </w:rPr>
        <w:t xml:space="preserve">Specifies the default context that </w:t>
      </w:r>
      <w:proofErr w:type="spellStart"/>
      <w:r>
        <w:rPr>
          <w:rFonts w:ascii="Ubuntu Mono" w:eastAsia="Ubuntu Mono" w:hAnsi="Ubuntu Mono" w:cs="Ubuntu Mono"/>
          <w:color w:val="374151"/>
          <w:sz w:val="21"/>
          <w:szCs w:val="21"/>
        </w:rPr>
        <w:t>kubectl</w:t>
      </w:r>
      <w:proofErr w:type="spellEnd"/>
      <w:r>
        <w:rPr>
          <w:rFonts w:ascii="Roboto" w:eastAsia="Roboto" w:hAnsi="Roboto" w:cs="Roboto"/>
          <w:color w:val="374151"/>
        </w:rPr>
        <w:t xml:space="preserve"> should use when no other context is specified.</w:t>
      </w:r>
    </w:p>
    <w:p w14:paraId="0344DF76" w14:textId="77777777" w:rsidR="00E3314D" w:rsidRDefault="00000000">
      <w:r>
        <w:rPr>
          <w:noProof/>
        </w:rPr>
        <w:drawing>
          <wp:inline distT="114300" distB="114300" distL="114300" distR="114300" wp14:anchorId="6829F91C" wp14:editId="2D46A20E">
            <wp:extent cx="5759140" cy="3238500"/>
            <wp:effectExtent l="0" t="0" r="0" b="0"/>
            <wp:docPr id="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5759140" cy="3238500"/>
                    </a:xfrm>
                    <a:prstGeom prst="rect">
                      <a:avLst/>
                    </a:prstGeom>
                    <a:ln/>
                  </pic:spPr>
                </pic:pic>
              </a:graphicData>
            </a:graphic>
          </wp:inline>
        </w:drawing>
      </w:r>
    </w:p>
    <w:p w14:paraId="043D5F47" w14:textId="77777777" w:rsidR="00E3314D" w:rsidRDefault="00E3314D"/>
    <w:p w14:paraId="417CDD1E" w14:textId="77777777" w:rsidR="00E3314D" w:rsidRDefault="00000000">
      <w:r>
        <w:t xml:space="preserve">1.2. Which concepts, that you already know from docker, are also present in Kubernetes? </w:t>
      </w:r>
    </w:p>
    <w:p w14:paraId="6E3BACD1" w14:textId="77777777" w:rsidR="00E3314D" w:rsidRDefault="00000000">
      <w:pPr>
        <w:pBdr>
          <w:top w:val="single" w:sz="4" w:space="0" w:color="D9D9E3"/>
          <w:left w:val="single" w:sz="4" w:space="0" w:color="D9D9E3"/>
          <w:bottom w:val="single" w:sz="4" w:space="0" w:color="D9D9E3"/>
          <w:right w:val="single" w:sz="4" w:space="0" w:color="D9D9E3"/>
        </w:pBdr>
        <w:spacing w:after="300"/>
        <w:rPr>
          <w:rFonts w:ascii="Quattrocento Sans" w:eastAsia="Quattrocento Sans" w:hAnsi="Quattrocento Sans" w:cs="Quattrocento Sans"/>
          <w:color w:val="000000"/>
          <w:sz w:val="27"/>
          <w:szCs w:val="27"/>
        </w:rPr>
      </w:pPr>
      <w:r>
        <w:rPr>
          <w:rFonts w:ascii="Quattrocento Sans" w:eastAsia="Quattrocento Sans" w:hAnsi="Quattrocento Sans" w:cs="Quattrocento Sans"/>
          <w:color w:val="000000"/>
          <w:sz w:val="27"/>
          <w:szCs w:val="27"/>
        </w:rPr>
        <w:t>Kubernetes builds upon containerization concepts introduced by Docker but extends and orchestrates containerized applications at a higher level. Here are some concepts present in both Docker and Kubernetes:</w:t>
      </w:r>
    </w:p>
    <w:p w14:paraId="0261B22F" w14:textId="77777777" w:rsidR="00E3314D" w:rsidRDefault="00000000">
      <w:pPr>
        <w:numPr>
          <w:ilvl w:val="0"/>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t>Container:</w:t>
      </w:r>
    </w:p>
    <w:p w14:paraId="78FD6A0C" w14:textId="77777777" w:rsidR="00E3314D" w:rsidRDefault="00000000">
      <w:pPr>
        <w:numPr>
          <w:ilvl w:val="1"/>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lastRenderedPageBreak/>
        <w:t>Docker:</w:t>
      </w:r>
      <w:r>
        <w:rPr>
          <w:rFonts w:ascii="Quattrocento Sans" w:eastAsia="Quattrocento Sans" w:hAnsi="Quattrocento Sans" w:cs="Quattrocento Sans"/>
          <w:color w:val="000000"/>
          <w:sz w:val="27"/>
          <w:szCs w:val="27"/>
        </w:rPr>
        <w:t xml:space="preserve"> A lightweight, standalone, executable package that includes everything needed to run a piece of software, including the code, runtime, libraries, and system tools.</w:t>
      </w:r>
    </w:p>
    <w:p w14:paraId="2CDA3850" w14:textId="77777777" w:rsidR="00E3314D" w:rsidRDefault="00000000">
      <w:pPr>
        <w:numPr>
          <w:ilvl w:val="1"/>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t>Kubernetes:</w:t>
      </w:r>
      <w:r>
        <w:rPr>
          <w:rFonts w:ascii="Quattrocento Sans" w:eastAsia="Quattrocento Sans" w:hAnsi="Quattrocento Sans" w:cs="Quattrocento Sans"/>
          <w:color w:val="000000"/>
          <w:sz w:val="27"/>
          <w:szCs w:val="27"/>
        </w:rPr>
        <w:t xml:space="preserve"> Uses container runtimes like Docker to encapsulate applications into containers. Containers in Kubernetes are the basic unit of deployment.</w:t>
      </w:r>
    </w:p>
    <w:p w14:paraId="4AAF1979" w14:textId="77777777" w:rsidR="00E3314D" w:rsidRDefault="00000000">
      <w:pPr>
        <w:numPr>
          <w:ilvl w:val="0"/>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t>Image:</w:t>
      </w:r>
    </w:p>
    <w:p w14:paraId="3A710A94" w14:textId="77777777" w:rsidR="00E3314D" w:rsidRDefault="00000000">
      <w:pPr>
        <w:numPr>
          <w:ilvl w:val="1"/>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t>Docker:</w:t>
      </w:r>
      <w:r>
        <w:rPr>
          <w:rFonts w:ascii="Quattrocento Sans" w:eastAsia="Quattrocento Sans" w:hAnsi="Quattrocento Sans" w:cs="Quattrocento Sans"/>
          <w:color w:val="000000"/>
          <w:sz w:val="27"/>
          <w:szCs w:val="27"/>
        </w:rPr>
        <w:t xml:space="preserve"> A snapshot of a file system and the parameters needed to run a container.</w:t>
      </w:r>
    </w:p>
    <w:p w14:paraId="1DAF9E85" w14:textId="77777777" w:rsidR="00E3314D" w:rsidRDefault="00000000">
      <w:pPr>
        <w:numPr>
          <w:ilvl w:val="1"/>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t>Kubernetes:</w:t>
      </w:r>
      <w:r>
        <w:rPr>
          <w:rFonts w:ascii="Quattrocento Sans" w:eastAsia="Quattrocento Sans" w:hAnsi="Quattrocento Sans" w:cs="Quattrocento Sans"/>
          <w:color w:val="000000"/>
          <w:sz w:val="27"/>
          <w:szCs w:val="27"/>
        </w:rPr>
        <w:t xml:space="preserve"> Applications run in containers, and these containers are created from container images. Container images are stored in a container registry and pulled by Kubernetes when needed.</w:t>
      </w:r>
    </w:p>
    <w:p w14:paraId="7561041E" w14:textId="77777777" w:rsidR="00E3314D" w:rsidRDefault="00000000">
      <w:pPr>
        <w:numPr>
          <w:ilvl w:val="0"/>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t>Pod:</w:t>
      </w:r>
    </w:p>
    <w:p w14:paraId="25E7EEC2" w14:textId="77777777" w:rsidR="00E3314D" w:rsidRDefault="00000000">
      <w:pPr>
        <w:numPr>
          <w:ilvl w:val="1"/>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t>Docker:</w:t>
      </w:r>
      <w:r>
        <w:rPr>
          <w:rFonts w:ascii="Quattrocento Sans" w:eastAsia="Quattrocento Sans" w:hAnsi="Quattrocento Sans" w:cs="Quattrocento Sans"/>
          <w:color w:val="000000"/>
          <w:sz w:val="27"/>
          <w:szCs w:val="27"/>
        </w:rPr>
        <w:t xml:space="preserve"> A single container running in an isolated environment.</w:t>
      </w:r>
    </w:p>
    <w:p w14:paraId="4DBF45B1" w14:textId="77777777" w:rsidR="00E3314D" w:rsidRDefault="00000000">
      <w:pPr>
        <w:numPr>
          <w:ilvl w:val="1"/>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t>Kubernetes:</w:t>
      </w:r>
      <w:r>
        <w:rPr>
          <w:rFonts w:ascii="Quattrocento Sans" w:eastAsia="Quattrocento Sans" w:hAnsi="Quattrocento Sans" w:cs="Quattrocento Sans"/>
          <w:color w:val="000000"/>
          <w:sz w:val="27"/>
          <w:szCs w:val="27"/>
        </w:rPr>
        <w:t xml:space="preserve"> The smallest deployable unit in Kubernetes. It can contain one or more containers that share the same network namespace and storage. Pods are scheduled onto nodes in a Kubernetes cluster.</w:t>
      </w:r>
    </w:p>
    <w:p w14:paraId="3DE18080" w14:textId="77777777" w:rsidR="00E3314D" w:rsidRDefault="00000000">
      <w:pPr>
        <w:numPr>
          <w:ilvl w:val="0"/>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t>Service:</w:t>
      </w:r>
    </w:p>
    <w:p w14:paraId="0F0B893E" w14:textId="77777777" w:rsidR="00E3314D" w:rsidRDefault="00000000">
      <w:pPr>
        <w:numPr>
          <w:ilvl w:val="1"/>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t>Docker:</w:t>
      </w:r>
      <w:r>
        <w:rPr>
          <w:rFonts w:ascii="Quattrocento Sans" w:eastAsia="Quattrocento Sans" w:hAnsi="Quattrocento Sans" w:cs="Quattrocento Sans"/>
          <w:color w:val="000000"/>
          <w:sz w:val="27"/>
          <w:szCs w:val="27"/>
        </w:rPr>
        <w:t xml:space="preserve"> Docker Compose can create services, which define how containers behave in production.</w:t>
      </w:r>
    </w:p>
    <w:p w14:paraId="489CC1BA" w14:textId="77777777" w:rsidR="00E3314D" w:rsidRDefault="00000000">
      <w:pPr>
        <w:numPr>
          <w:ilvl w:val="1"/>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t>Kubernetes:</w:t>
      </w:r>
      <w:r>
        <w:rPr>
          <w:rFonts w:ascii="Quattrocento Sans" w:eastAsia="Quattrocento Sans" w:hAnsi="Quattrocento Sans" w:cs="Quattrocento Sans"/>
          <w:color w:val="000000"/>
          <w:sz w:val="27"/>
          <w:szCs w:val="27"/>
        </w:rPr>
        <w:t xml:space="preserve"> A Kubernetes Service is an abstraction that defines a logical set of Pods and a policy by which to access them. It provides a stable IP address and DNS name, enabling other services to discover and communicate with it.</w:t>
      </w:r>
    </w:p>
    <w:p w14:paraId="40C0CADF" w14:textId="77777777" w:rsidR="00E3314D" w:rsidRDefault="00000000">
      <w:pPr>
        <w:numPr>
          <w:ilvl w:val="0"/>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t>Volume:</w:t>
      </w:r>
    </w:p>
    <w:p w14:paraId="3F339FBC" w14:textId="77777777" w:rsidR="00E3314D" w:rsidRDefault="00000000">
      <w:pPr>
        <w:numPr>
          <w:ilvl w:val="1"/>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t>Docker:</w:t>
      </w:r>
      <w:r>
        <w:rPr>
          <w:rFonts w:ascii="Quattrocento Sans" w:eastAsia="Quattrocento Sans" w:hAnsi="Quattrocento Sans" w:cs="Quattrocento Sans"/>
          <w:color w:val="000000"/>
          <w:sz w:val="27"/>
          <w:szCs w:val="27"/>
        </w:rPr>
        <w:t xml:space="preserve"> Docker Volumes are used to persist data outside the container's lifecycle.</w:t>
      </w:r>
    </w:p>
    <w:p w14:paraId="3A83B727" w14:textId="77777777" w:rsidR="00E3314D" w:rsidRDefault="00000000">
      <w:pPr>
        <w:numPr>
          <w:ilvl w:val="1"/>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t>Kubernetes:</w:t>
      </w:r>
      <w:r>
        <w:rPr>
          <w:rFonts w:ascii="Quattrocento Sans" w:eastAsia="Quattrocento Sans" w:hAnsi="Quattrocento Sans" w:cs="Quattrocento Sans"/>
          <w:color w:val="000000"/>
          <w:sz w:val="27"/>
          <w:szCs w:val="27"/>
        </w:rPr>
        <w:t xml:space="preserve"> Kubernetes Volumes are used to persist data across Pod restarts. They can be backed by various storage solutions and enable data sharing between containers in the same Pod.</w:t>
      </w:r>
    </w:p>
    <w:p w14:paraId="6A16346C" w14:textId="77777777" w:rsidR="00E3314D" w:rsidRDefault="00000000">
      <w:pPr>
        <w:numPr>
          <w:ilvl w:val="0"/>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t>Networking:</w:t>
      </w:r>
    </w:p>
    <w:p w14:paraId="70E60A98" w14:textId="77777777" w:rsidR="00E3314D" w:rsidRDefault="00000000">
      <w:pPr>
        <w:numPr>
          <w:ilvl w:val="1"/>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t>Docker:</w:t>
      </w:r>
      <w:r>
        <w:rPr>
          <w:rFonts w:ascii="Quattrocento Sans" w:eastAsia="Quattrocento Sans" w:hAnsi="Quattrocento Sans" w:cs="Quattrocento Sans"/>
          <w:color w:val="000000"/>
          <w:sz w:val="27"/>
          <w:szCs w:val="27"/>
        </w:rPr>
        <w:t xml:space="preserve"> Docker provides its networking model for communication between containers.</w:t>
      </w:r>
    </w:p>
    <w:p w14:paraId="4431509F" w14:textId="77777777" w:rsidR="00E3314D" w:rsidRDefault="00000000">
      <w:pPr>
        <w:numPr>
          <w:ilvl w:val="1"/>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t>Kubernetes:</w:t>
      </w:r>
      <w:r>
        <w:rPr>
          <w:rFonts w:ascii="Quattrocento Sans" w:eastAsia="Quattrocento Sans" w:hAnsi="Quattrocento Sans" w:cs="Quattrocento Sans"/>
          <w:color w:val="000000"/>
          <w:sz w:val="27"/>
          <w:szCs w:val="27"/>
        </w:rPr>
        <w:t xml:space="preserve"> Kubernetes manages networking between Pods, allowing them to communicate with each other. It provides a flat network for containers across nodes.</w:t>
      </w:r>
    </w:p>
    <w:p w14:paraId="32EEB0B7" w14:textId="77777777" w:rsidR="00E3314D" w:rsidRDefault="00000000">
      <w:pPr>
        <w:numPr>
          <w:ilvl w:val="0"/>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t>Environment Variables:</w:t>
      </w:r>
    </w:p>
    <w:p w14:paraId="09FE24DD" w14:textId="77777777" w:rsidR="00E3314D" w:rsidRDefault="00000000">
      <w:pPr>
        <w:numPr>
          <w:ilvl w:val="1"/>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t>Docker:</w:t>
      </w:r>
      <w:r>
        <w:rPr>
          <w:rFonts w:ascii="Quattrocento Sans" w:eastAsia="Quattrocento Sans" w:hAnsi="Quattrocento Sans" w:cs="Quattrocento Sans"/>
          <w:color w:val="000000"/>
          <w:sz w:val="27"/>
          <w:szCs w:val="27"/>
        </w:rPr>
        <w:t xml:space="preserve"> Environment variables can be set at runtime to configure container </w:t>
      </w:r>
      <w:proofErr w:type="spellStart"/>
      <w:r>
        <w:rPr>
          <w:rFonts w:ascii="Quattrocento Sans" w:eastAsia="Quattrocento Sans" w:hAnsi="Quattrocento Sans" w:cs="Quattrocento Sans"/>
          <w:color w:val="000000"/>
          <w:sz w:val="27"/>
          <w:szCs w:val="27"/>
        </w:rPr>
        <w:t>behavior</w:t>
      </w:r>
      <w:proofErr w:type="spellEnd"/>
      <w:r>
        <w:rPr>
          <w:rFonts w:ascii="Quattrocento Sans" w:eastAsia="Quattrocento Sans" w:hAnsi="Quattrocento Sans" w:cs="Quattrocento Sans"/>
          <w:color w:val="000000"/>
          <w:sz w:val="27"/>
          <w:szCs w:val="27"/>
        </w:rPr>
        <w:t>.</w:t>
      </w:r>
    </w:p>
    <w:p w14:paraId="75D8F797" w14:textId="77777777" w:rsidR="00E3314D" w:rsidRDefault="00000000">
      <w:pPr>
        <w:numPr>
          <w:ilvl w:val="1"/>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t>Kubernetes:</w:t>
      </w:r>
      <w:r>
        <w:rPr>
          <w:rFonts w:ascii="Quattrocento Sans" w:eastAsia="Quattrocento Sans" w:hAnsi="Quattrocento Sans" w:cs="Quattrocento Sans"/>
          <w:color w:val="000000"/>
          <w:sz w:val="27"/>
          <w:szCs w:val="27"/>
        </w:rPr>
        <w:t xml:space="preserve"> Environment variables can be set in Pod specifications, and they are injected into containers at runtime</w:t>
      </w:r>
      <w:r>
        <w:rPr>
          <w:rFonts w:ascii="Quattrocento Sans" w:eastAsia="Quattrocento Sans" w:hAnsi="Quattrocento Sans" w:cs="Quattrocento Sans"/>
          <w:sz w:val="27"/>
          <w:szCs w:val="27"/>
        </w:rPr>
        <w:t>.</w:t>
      </w:r>
    </w:p>
    <w:p w14:paraId="1F9F5CBC" w14:textId="77777777" w:rsidR="00E3314D" w:rsidRDefault="00000000">
      <w:pPr>
        <w:numPr>
          <w:ilvl w:val="0"/>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t>Health Checks:</w:t>
      </w:r>
    </w:p>
    <w:p w14:paraId="3FB55BF5" w14:textId="77777777" w:rsidR="00E3314D" w:rsidRDefault="00000000">
      <w:pPr>
        <w:numPr>
          <w:ilvl w:val="1"/>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t>Docker:</w:t>
      </w:r>
      <w:r>
        <w:rPr>
          <w:rFonts w:ascii="Quattrocento Sans" w:eastAsia="Quattrocento Sans" w:hAnsi="Quattrocento Sans" w:cs="Quattrocento Sans"/>
          <w:color w:val="000000"/>
          <w:sz w:val="27"/>
          <w:szCs w:val="27"/>
        </w:rPr>
        <w:t xml:space="preserve"> Health checks can be defined in a </w:t>
      </w:r>
      <w:proofErr w:type="spellStart"/>
      <w:r>
        <w:rPr>
          <w:rFonts w:ascii="Quattrocento Sans" w:eastAsia="Quattrocento Sans" w:hAnsi="Quattrocento Sans" w:cs="Quattrocento Sans"/>
          <w:color w:val="000000"/>
          <w:sz w:val="27"/>
          <w:szCs w:val="27"/>
        </w:rPr>
        <w:t>Dockerfile</w:t>
      </w:r>
      <w:proofErr w:type="spellEnd"/>
      <w:r>
        <w:rPr>
          <w:rFonts w:ascii="Quattrocento Sans" w:eastAsia="Quattrocento Sans" w:hAnsi="Quattrocento Sans" w:cs="Quattrocento Sans"/>
          <w:color w:val="000000"/>
          <w:sz w:val="27"/>
          <w:szCs w:val="27"/>
        </w:rPr>
        <w:t xml:space="preserve"> to determine the container's health.</w:t>
      </w:r>
    </w:p>
    <w:p w14:paraId="2B95A0AB" w14:textId="77777777" w:rsidR="00E3314D" w:rsidRDefault="00000000">
      <w:pPr>
        <w:numPr>
          <w:ilvl w:val="1"/>
          <w:numId w:val="10"/>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000000"/>
          <w:sz w:val="27"/>
          <w:szCs w:val="27"/>
        </w:rPr>
      </w:pPr>
      <w:r>
        <w:rPr>
          <w:rFonts w:ascii="Quattrocento Sans" w:eastAsia="Quattrocento Sans" w:hAnsi="Quattrocento Sans" w:cs="Quattrocento Sans"/>
          <w:b/>
          <w:color w:val="000000"/>
          <w:sz w:val="27"/>
          <w:szCs w:val="27"/>
        </w:rPr>
        <w:lastRenderedPageBreak/>
        <w:t>Kubernetes:</w:t>
      </w:r>
      <w:r>
        <w:rPr>
          <w:rFonts w:ascii="Quattrocento Sans" w:eastAsia="Quattrocento Sans" w:hAnsi="Quattrocento Sans" w:cs="Quattrocento Sans"/>
          <w:color w:val="000000"/>
          <w:sz w:val="27"/>
          <w:szCs w:val="27"/>
        </w:rPr>
        <w:t xml:space="preserve"> Kubernetes supports liveness and readiness probes to check the health of containers. These probes can be configured in the Pod specification.</w:t>
      </w:r>
    </w:p>
    <w:p w14:paraId="264191B8" w14:textId="77777777" w:rsidR="00E3314D" w:rsidRDefault="00000000">
      <w:pPr>
        <w:pBdr>
          <w:top w:val="single" w:sz="4" w:space="0" w:color="D9D9E3"/>
          <w:left w:val="single" w:sz="4" w:space="0" w:color="D9D9E3"/>
          <w:bottom w:val="single" w:sz="4" w:space="0" w:color="D9D9E3"/>
          <w:right w:val="single" w:sz="4" w:space="0" w:color="D9D9E3"/>
        </w:pBdr>
        <w:spacing w:before="300"/>
        <w:rPr>
          <w:rFonts w:ascii="Quattrocento Sans" w:eastAsia="Quattrocento Sans" w:hAnsi="Quattrocento Sans" w:cs="Quattrocento Sans"/>
          <w:color w:val="000000"/>
          <w:sz w:val="27"/>
          <w:szCs w:val="27"/>
        </w:rPr>
      </w:pPr>
      <w:r>
        <w:rPr>
          <w:rFonts w:ascii="Quattrocento Sans" w:eastAsia="Quattrocento Sans" w:hAnsi="Quattrocento Sans" w:cs="Quattrocento Sans"/>
          <w:color w:val="000000"/>
          <w:sz w:val="27"/>
          <w:szCs w:val="27"/>
        </w:rPr>
        <w:t>While Kubernetes inherits container concepts from Docker, it introduces additional abstractions and features to manage and orchestrate containerized applications at scale. Kubernetes is designed to automate the deployment, scaling, and management of containerized applications in a clustered environment.</w:t>
      </w:r>
    </w:p>
    <w:p w14:paraId="3C801244" w14:textId="77777777" w:rsidR="00E3314D" w:rsidRDefault="00000000">
      <w:r>
        <w:br/>
      </w:r>
      <w:r>
        <w:br/>
      </w:r>
      <w:r>
        <w:br/>
      </w:r>
      <w:r>
        <w:br/>
      </w:r>
    </w:p>
    <w:p w14:paraId="18498D0D" w14:textId="77777777" w:rsidR="00E3314D" w:rsidRDefault="00000000">
      <w:r>
        <w:t xml:space="preserve">1.3. Which methods are there to create resources in Kubernetes? </w:t>
      </w:r>
      <w:r>
        <w:br/>
        <w:t xml:space="preserve">(Explain the difference and list some </w:t>
      </w:r>
      <w:proofErr w:type="gramStart"/>
      <w:r>
        <w:t>pro’s</w:t>
      </w:r>
      <w:proofErr w:type="gramEnd"/>
      <w:r>
        <w:t xml:space="preserve"> and con’s for each)</w:t>
      </w:r>
    </w:p>
    <w:p w14:paraId="58B4F719" w14:textId="77777777" w:rsidR="00E3314D" w:rsidRDefault="00000000">
      <w:pPr>
        <w:pBdr>
          <w:top w:val="single" w:sz="4" w:space="0" w:color="D9D9E3"/>
          <w:left w:val="single" w:sz="4" w:space="0" w:color="D9D9E3"/>
          <w:bottom w:val="single" w:sz="4" w:space="0" w:color="D9D9E3"/>
          <w:right w:val="single" w:sz="4" w:space="0" w:color="D9D9E3"/>
        </w:pBdr>
        <w:spacing w:after="300"/>
        <w:rPr>
          <w:rFonts w:ascii="Quattrocento Sans" w:eastAsia="Quattrocento Sans" w:hAnsi="Quattrocento Sans" w:cs="Quattrocento Sans"/>
          <w:color w:val="374151"/>
        </w:rPr>
      </w:pPr>
      <w:r>
        <w:rPr>
          <w:rFonts w:ascii="Quattrocento Sans" w:eastAsia="Quattrocento Sans" w:hAnsi="Quattrocento Sans" w:cs="Quattrocento Sans"/>
          <w:color w:val="374151"/>
        </w:rPr>
        <w:t>In Kubernetes, there are multiple methods to create and manage resources, each with its own advantages and disadvantages. Here are some common methods:</w:t>
      </w:r>
    </w:p>
    <w:p w14:paraId="31786FF2" w14:textId="77777777" w:rsidR="00E3314D" w:rsidRDefault="00000000">
      <w:pPr>
        <w:numPr>
          <w:ilvl w:val="0"/>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Imperative Commands:</w:t>
      </w:r>
    </w:p>
    <w:p w14:paraId="746B6609"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Description:</w:t>
      </w:r>
      <w:r>
        <w:rPr>
          <w:rFonts w:ascii="Quattrocento Sans" w:eastAsia="Quattrocento Sans" w:hAnsi="Quattrocento Sans" w:cs="Quattrocento Sans"/>
          <w:color w:val="374151"/>
        </w:rPr>
        <w:t xml:space="preserve"> This method involves using imperative </w:t>
      </w:r>
      <w:proofErr w:type="spellStart"/>
      <w:r>
        <w:rPr>
          <w:rFonts w:ascii="Ubuntu Mono" w:eastAsia="Ubuntu Mono" w:hAnsi="Ubuntu Mono" w:cs="Ubuntu Mono"/>
          <w:b/>
          <w:color w:val="374151"/>
          <w:sz w:val="21"/>
          <w:szCs w:val="21"/>
        </w:rPr>
        <w:t>kubectl</w:t>
      </w:r>
      <w:proofErr w:type="spellEnd"/>
      <w:r>
        <w:rPr>
          <w:rFonts w:ascii="Quattrocento Sans" w:eastAsia="Quattrocento Sans" w:hAnsi="Quattrocento Sans" w:cs="Quattrocento Sans"/>
          <w:color w:val="374151"/>
        </w:rPr>
        <w:t xml:space="preserve"> commands to directly create or modify resources.</w:t>
      </w:r>
    </w:p>
    <w:p w14:paraId="57366047" w14:textId="77777777" w:rsidR="00E3314D" w:rsidRDefault="00E3314D">
      <w:pPr>
        <w:pBdr>
          <w:top w:val="single" w:sz="4" w:space="0" w:color="D9D9E3"/>
          <w:left w:val="single" w:sz="4" w:space="0" w:color="D9D9E3"/>
          <w:bottom w:val="single" w:sz="4" w:space="0" w:color="D9D9E3"/>
          <w:right w:val="single" w:sz="4" w:space="0" w:color="D9D9E3"/>
        </w:pBdr>
        <w:ind w:left="720"/>
        <w:rPr>
          <w:rFonts w:ascii="Quattrocento Sans" w:eastAsia="Quattrocento Sans" w:hAnsi="Quattrocento Sans" w:cs="Quattrocento Sans"/>
          <w:color w:val="374151"/>
        </w:rPr>
      </w:pPr>
    </w:p>
    <w:p w14:paraId="5C186B1E"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Pros:</w:t>
      </w:r>
    </w:p>
    <w:p w14:paraId="2FD24A3F"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Quick and easy for simple tasks.</w:t>
      </w:r>
    </w:p>
    <w:p w14:paraId="31771F64"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Suitable for one-off or debugging scenarios.</w:t>
      </w:r>
    </w:p>
    <w:p w14:paraId="41FC0443"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Cons:</w:t>
      </w:r>
    </w:p>
    <w:p w14:paraId="7C3C5C5F"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Not declarative, making it harder to track changes.</w:t>
      </w:r>
    </w:p>
    <w:p w14:paraId="32B0A724"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Commands might become complex for more sophisticated setups.</w:t>
      </w:r>
    </w:p>
    <w:p w14:paraId="3E08E905"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Use Case:</w:t>
      </w:r>
    </w:p>
    <w:p w14:paraId="76E02F98"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Quick testing or debugging.</w:t>
      </w:r>
    </w:p>
    <w:p w14:paraId="118EBEB3" w14:textId="77777777" w:rsidR="00E3314D" w:rsidRDefault="00000000">
      <w:pPr>
        <w:numPr>
          <w:ilvl w:val="0"/>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 xml:space="preserve">Declarative Configuration with </w:t>
      </w:r>
      <w:proofErr w:type="spellStart"/>
      <w:r>
        <w:rPr>
          <w:rFonts w:ascii="Ubuntu Mono" w:eastAsia="Ubuntu Mono" w:hAnsi="Ubuntu Mono" w:cs="Ubuntu Mono"/>
          <w:b/>
          <w:color w:val="374151"/>
          <w:sz w:val="21"/>
          <w:szCs w:val="21"/>
        </w:rPr>
        <w:t>kubectl</w:t>
      </w:r>
      <w:proofErr w:type="spellEnd"/>
      <w:r>
        <w:rPr>
          <w:rFonts w:ascii="Ubuntu Mono" w:eastAsia="Ubuntu Mono" w:hAnsi="Ubuntu Mono" w:cs="Ubuntu Mono"/>
          <w:b/>
          <w:color w:val="374151"/>
          <w:sz w:val="21"/>
          <w:szCs w:val="21"/>
        </w:rPr>
        <w:t xml:space="preserve"> apply</w:t>
      </w:r>
      <w:r>
        <w:rPr>
          <w:rFonts w:ascii="Quattrocento Sans" w:eastAsia="Quattrocento Sans" w:hAnsi="Quattrocento Sans" w:cs="Quattrocento Sans"/>
          <w:b/>
          <w:color w:val="374151"/>
        </w:rPr>
        <w:t>:</w:t>
      </w:r>
    </w:p>
    <w:p w14:paraId="2C36A2D5"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Description:</w:t>
      </w:r>
      <w:r>
        <w:rPr>
          <w:rFonts w:ascii="Quattrocento Sans" w:eastAsia="Quattrocento Sans" w:hAnsi="Quattrocento Sans" w:cs="Quattrocento Sans"/>
          <w:color w:val="374151"/>
        </w:rPr>
        <w:t xml:space="preserve"> This method involves creating or updating resources using YAML or JSON configuration files and applying them with </w:t>
      </w:r>
      <w:proofErr w:type="spellStart"/>
      <w:r>
        <w:rPr>
          <w:rFonts w:ascii="Ubuntu Mono" w:eastAsia="Ubuntu Mono" w:hAnsi="Ubuntu Mono" w:cs="Ubuntu Mono"/>
          <w:b/>
          <w:color w:val="374151"/>
          <w:sz w:val="21"/>
          <w:szCs w:val="21"/>
        </w:rPr>
        <w:t>kubectl</w:t>
      </w:r>
      <w:proofErr w:type="spellEnd"/>
      <w:r>
        <w:rPr>
          <w:rFonts w:ascii="Ubuntu Mono" w:eastAsia="Ubuntu Mono" w:hAnsi="Ubuntu Mono" w:cs="Ubuntu Mono"/>
          <w:b/>
          <w:color w:val="374151"/>
          <w:sz w:val="21"/>
          <w:szCs w:val="21"/>
        </w:rPr>
        <w:t xml:space="preserve"> apply</w:t>
      </w:r>
      <w:r>
        <w:rPr>
          <w:rFonts w:ascii="Quattrocento Sans" w:eastAsia="Quattrocento Sans" w:hAnsi="Quattrocento Sans" w:cs="Quattrocento Sans"/>
          <w:color w:val="374151"/>
        </w:rPr>
        <w:t>.</w:t>
      </w:r>
    </w:p>
    <w:p w14:paraId="47119BFF"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Example:</w:t>
      </w:r>
    </w:p>
    <w:p w14:paraId="099A5E95" w14:textId="77777777" w:rsidR="00E3314D" w:rsidRDefault="00E3314D">
      <w:pPr>
        <w:pBdr>
          <w:top w:val="single" w:sz="4" w:space="0" w:color="D9D9E3"/>
          <w:left w:val="single" w:sz="4" w:space="0" w:color="D9D9E3"/>
          <w:bottom w:val="single" w:sz="4" w:space="0" w:color="D9D9E3"/>
          <w:right w:val="single" w:sz="4" w:space="0" w:color="D9D9E3"/>
        </w:pBdr>
        <w:rPr>
          <w:rFonts w:ascii="Quattrocento Sans" w:eastAsia="Quattrocento Sans" w:hAnsi="Quattrocento Sans" w:cs="Quattrocento Sans"/>
          <w:color w:val="374151"/>
        </w:rPr>
      </w:pPr>
    </w:p>
    <w:p w14:paraId="022B1E8C"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Pros:</w:t>
      </w:r>
    </w:p>
    <w:p w14:paraId="4B3F9EF9"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Declarative approach allows tracking and versioning of configurations.</w:t>
      </w:r>
    </w:p>
    <w:p w14:paraId="62C2A68D"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Suitable for configuration management tools and automation.</w:t>
      </w:r>
    </w:p>
    <w:p w14:paraId="607C55DF"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Cons:</w:t>
      </w:r>
    </w:p>
    <w:p w14:paraId="1CF7465F"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May require a more complex setup for managing configurations.</w:t>
      </w:r>
    </w:p>
    <w:p w14:paraId="555375BD"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Use Case:</w:t>
      </w:r>
    </w:p>
    <w:p w14:paraId="7DD8BB95"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Configuration management, automation, and version control.</w:t>
      </w:r>
    </w:p>
    <w:p w14:paraId="7EA140DB" w14:textId="77777777" w:rsidR="00E3314D" w:rsidRDefault="00000000">
      <w:pPr>
        <w:numPr>
          <w:ilvl w:val="0"/>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Helm:</w:t>
      </w:r>
    </w:p>
    <w:p w14:paraId="0B4209F9"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Description:</w:t>
      </w:r>
      <w:r>
        <w:rPr>
          <w:rFonts w:ascii="Quattrocento Sans" w:eastAsia="Quattrocento Sans" w:hAnsi="Quattrocento Sans" w:cs="Quattrocento Sans"/>
          <w:color w:val="374151"/>
        </w:rPr>
        <w:t xml:space="preserve"> Helm is a package manager for Kubernetes that simplifies the deployment and management of Kubernetes applications.</w:t>
      </w:r>
    </w:p>
    <w:p w14:paraId="7F854508"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Example:</w:t>
      </w:r>
    </w:p>
    <w:p w14:paraId="36B65139" w14:textId="77777777" w:rsidR="00E3314D" w:rsidRDefault="00E3314D">
      <w:pPr>
        <w:pBdr>
          <w:top w:val="single" w:sz="4" w:space="0" w:color="D9D9E3"/>
          <w:left w:val="single" w:sz="4" w:space="0" w:color="D9D9E3"/>
          <w:bottom w:val="single" w:sz="4" w:space="0" w:color="D9D9E3"/>
          <w:right w:val="single" w:sz="4" w:space="0" w:color="D9D9E3"/>
        </w:pBdr>
        <w:rPr>
          <w:rFonts w:ascii="Quattrocento Sans" w:eastAsia="Quattrocento Sans" w:hAnsi="Quattrocento Sans" w:cs="Quattrocento Sans"/>
          <w:color w:val="374151"/>
        </w:rPr>
      </w:pPr>
    </w:p>
    <w:p w14:paraId="0B56C15D"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Pros:</w:t>
      </w:r>
    </w:p>
    <w:p w14:paraId="1A44D578"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Templating and packaging for managing complex applications.</w:t>
      </w:r>
    </w:p>
    <w:p w14:paraId="5DBE1769"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Versioning and rollback support.</w:t>
      </w:r>
    </w:p>
    <w:p w14:paraId="60950789"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Cons:</w:t>
      </w:r>
    </w:p>
    <w:p w14:paraId="504EFE4A"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Requires additional setup and understanding.</w:t>
      </w:r>
    </w:p>
    <w:p w14:paraId="017E4FD4"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Might be overkill for simple applications.</w:t>
      </w:r>
    </w:p>
    <w:p w14:paraId="65C91D8D"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Use Case:</w:t>
      </w:r>
    </w:p>
    <w:p w14:paraId="6F7FAA80"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Managing and deploying complex applications with dependencies.</w:t>
      </w:r>
    </w:p>
    <w:p w14:paraId="0FBCD49C" w14:textId="77777777" w:rsidR="00E3314D" w:rsidRDefault="00000000">
      <w:pPr>
        <w:numPr>
          <w:ilvl w:val="0"/>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proofErr w:type="spellStart"/>
      <w:r>
        <w:rPr>
          <w:rFonts w:ascii="Quattrocento Sans" w:eastAsia="Quattrocento Sans" w:hAnsi="Quattrocento Sans" w:cs="Quattrocento Sans"/>
          <w:b/>
          <w:color w:val="374151"/>
        </w:rPr>
        <w:t>Kustomize</w:t>
      </w:r>
      <w:proofErr w:type="spellEnd"/>
      <w:r>
        <w:rPr>
          <w:rFonts w:ascii="Quattrocento Sans" w:eastAsia="Quattrocento Sans" w:hAnsi="Quattrocento Sans" w:cs="Quattrocento Sans"/>
          <w:b/>
          <w:color w:val="374151"/>
        </w:rPr>
        <w:t>:</w:t>
      </w:r>
    </w:p>
    <w:p w14:paraId="5A350B8F"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Description:</w:t>
      </w:r>
      <w:r>
        <w:rPr>
          <w:rFonts w:ascii="Quattrocento Sans" w:eastAsia="Quattrocento Sans" w:hAnsi="Quattrocento Sans" w:cs="Quattrocento Sans"/>
          <w:color w:val="374151"/>
        </w:rPr>
        <w:t xml:space="preserve"> </w:t>
      </w:r>
      <w:proofErr w:type="spellStart"/>
      <w:r>
        <w:rPr>
          <w:rFonts w:ascii="Quattrocento Sans" w:eastAsia="Quattrocento Sans" w:hAnsi="Quattrocento Sans" w:cs="Quattrocento Sans"/>
          <w:color w:val="374151"/>
        </w:rPr>
        <w:t>Kustomize</w:t>
      </w:r>
      <w:proofErr w:type="spellEnd"/>
      <w:r>
        <w:rPr>
          <w:rFonts w:ascii="Quattrocento Sans" w:eastAsia="Quattrocento Sans" w:hAnsi="Quattrocento Sans" w:cs="Quattrocento Sans"/>
          <w:color w:val="374151"/>
        </w:rPr>
        <w:t xml:space="preserve"> is a built-in tool in </w:t>
      </w:r>
      <w:proofErr w:type="spellStart"/>
      <w:r>
        <w:rPr>
          <w:rFonts w:ascii="Ubuntu Mono" w:eastAsia="Ubuntu Mono" w:hAnsi="Ubuntu Mono" w:cs="Ubuntu Mono"/>
          <w:b/>
          <w:color w:val="374151"/>
          <w:sz w:val="21"/>
          <w:szCs w:val="21"/>
        </w:rPr>
        <w:t>kubectl</w:t>
      </w:r>
      <w:proofErr w:type="spellEnd"/>
      <w:r>
        <w:rPr>
          <w:rFonts w:ascii="Quattrocento Sans" w:eastAsia="Quattrocento Sans" w:hAnsi="Quattrocento Sans" w:cs="Quattrocento Sans"/>
          <w:color w:val="374151"/>
        </w:rPr>
        <w:t xml:space="preserve"> that allows customization of Kubernetes manifests.</w:t>
      </w:r>
    </w:p>
    <w:p w14:paraId="40095134"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Example:</w:t>
      </w:r>
    </w:p>
    <w:p w14:paraId="407D1314" w14:textId="77777777" w:rsidR="00E3314D" w:rsidRDefault="00000000">
      <w:pPr>
        <w:pBdr>
          <w:top w:val="single" w:sz="4" w:space="0" w:color="D9D9E3"/>
          <w:left w:val="single" w:sz="4" w:space="0" w:color="D9D9E3"/>
          <w:bottom w:val="single" w:sz="4" w:space="0" w:color="D9D9E3"/>
          <w:right w:val="single" w:sz="4"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Quattrocento Sans" w:eastAsia="Quattrocento Sans" w:hAnsi="Quattrocento Sans" w:cs="Quattrocento Sans"/>
          <w:color w:val="374151"/>
          <w:sz w:val="21"/>
          <w:szCs w:val="21"/>
        </w:rPr>
      </w:pPr>
      <w:proofErr w:type="spellStart"/>
      <w:r>
        <w:rPr>
          <w:rFonts w:ascii="Quattrocento Sans" w:eastAsia="Quattrocento Sans" w:hAnsi="Quattrocento Sans" w:cs="Quattrocento Sans"/>
          <w:color w:val="374151"/>
          <w:sz w:val="21"/>
          <w:szCs w:val="21"/>
        </w:rPr>
        <w:t>bashCopy</w:t>
      </w:r>
      <w:proofErr w:type="spellEnd"/>
      <w:r>
        <w:rPr>
          <w:rFonts w:ascii="Quattrocento Sans" w:eastAsia="Quattrocento Sans" w:hAnsi="Quattrocento Sans" w:cs="Quattrocento Sans"/>
          <w:color w:val="374151"/>
          <w:sz w:val="21"/>
          <w:szCs w:val="21"/>
        </w:rPr>
        <w:t xml:space="preserve"> code</w:t>
      </w:r>
    </w:p>
    <w:p w14:paraId="1951C248" w14:textId="77777777" w:rsidR="00E3314D" w:rsidRDefault="00000000">
      <w:pPr>
        <w:pBdr>
          <w:top w:val="single" w:sz="4" w:space="0" w:color="D9D9E3"/>
          <w:left w:val="single" w:sz="4" w:space="0" w:color="D9D9E3"/>
          <w:bottom w:val="single" w:sz="4" w:space="0" w:color="D9D9E3"/>
          <w:right w:val="single" w:sz="4"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Ubuntu Mono" w:eastAsia="Ubuntu Mono" w:hAnsi="Ubuntu Mono" w:cs="Ubuntu Mono"/>
          <w:color w:val="374151"/>
          <w:sz w:val="21"/>
          <w:szCs w:val="21"/>
        </w:rPr>
      </w:pPr>
      <w:proofErr w:type="spellStart"/>
      <w:r>
        <w:rPr>
          <w:rFonts w:ascii="inherit" w:eastAsia="inherit" w:hAnsi="inherit" w:cs="inherit"/>
          <w:color w:val="FFFFFF"/>
          <w:sz w:val="20"/>
          <w:szCs w:val="20"/>
        </w:rPr>
        <w:t>kubectl</w:t>
      </w:r>
      <w:proofErr w:type="spellEnd"/>
      <w:r>
        <w:rPr>
          <w:rFonts w:ascii="inherit" w:eastAsia="inherit" w:hAnsi="inherit" w:cs="inherit"/>
          <w:color w:val="FFFFFF"/>
          <w:sz w:val="20"/>
          <w:szCs w:val="20"/>
        </w:rPr>
        <w:t xml:space="preserve"> apply -</w:t>
      </w:r>
      <w:proofErr w:type="gramStart"/>
      <w:r>
        <w:rPr>
          <w:rFonts w:ascii="inherit" w:eastAsia="inherit" w:hAnsi="inherit" w:cs="inherit"/>
          <w:color w:val="FFFFFF"/>
          <w:sz w:val="20"/>
          <w:szCs w:val="20"/>
        </w:rPr>
        <w:t>k .</w:t>
      </w:r>
      <w:proofErr w:type="gramEnd"/>
      <w:r>
        <w:rPr>
          <w:rFonts w:ascii="inherit" w:eastAsia="inherit" w:hAnsi="inherit" w:cs="inherit"/>
          <w:color w:val="FFFFFF"/>
          <w:sz w:val="20"/>
          <w:szCs w:val="20"/>
        </w:rPr>
        <w:t>/</w:t>
      </w:r>
      <w:proofErr w:type="spellStart"/>
      <w:r>
        <w:rPr>
          <w:rFonts w:ascii="inherit" w:eastAsia="inherit" w:hAnsi="inherit" w:cs="inherit"/>
          <w:color w:val="FFFFFF"/>
          <w:sz w:val="20"/>
          <w:szCs w:val="20"/>
        </w:rPr>
        <w:t>myapp</w:t>
      </w:r>
      <w:proofErr w:type="spellEnd"/>
      <w:r>
        <w:rPr>
          <w:rFonts w:ascii="inherit" w:eastAsia="inherit" w:hAnsi="inherit" w:cs="inherit"/>
          <w:color w:val="FFFFFF"/>
          <w:sz w:val="20"/>
          <w:szCs w:val="20"/>
        </w:rPr>
        <w:t xml:space="preserve"> </w:t>
      </w:r>
    </w:p>
    <w:p w14:paraId="7096F9BA"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Pros:</w:t>
      </w:r>
    </w:p>
    <w:p w14:paraId="6AF74FE6"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Declarative approach with configuration customization.</w:t>
      </w:r>
    </w:p>
    <w:p w14:paraId="2CC12A29"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 xml:space="preserve">Integration with </w:t>
      </w:r>
      <w:proofErr w:type="spellStart"/>
      <w:r>
        <w:rPr>
          <w:rFonts w:ascii="Ubuntu Mono" w:eastAsia="Ubuntu Mono" w:hAnsi="Ubuntu Mono" w:cs="Ubuntu Mono"/>
          <w:b/>
          <w:color w:val="374151"/>
          <w:sz w:val="21"/>
          <w:szCs w:val="21"/>
        </w:rPr>
        <w:t>kubectl</w:t>
      </w:r>
      <w:proofErr w:type="spellEnd"/>
      <w:r>
        <w:rPr>
          <w:rFonts w:ascii="Quattrocento Sans" w:eastAsia="Quattrocento Sans" w:hAnsi="Quattrocento Sans" w:cs="Quattrocento Sans"/>
          <w:color w:val="374151"/>
        </w:rPr>
        <w:t xml:space="preserve"> makes it easy to use.</w:t>
      </w:r>
    </w:p>
    <w:p w14:paraId="097B2743"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Cons:</w:t>
      </w:r>
    </w:p>
    <w:p w14:paraId="549DE9F0"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Slightly steeper learning curve.</w:t>
      </w:r>
    </w:p>
    <w:p w14:paraId="492489A8"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May not cover all use cases.</w:t>
      </w:r>
    </w:p>
    <w:p w14:paraId="19C1DA56"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Use Case:</w:t>
      </w:r>
    </w:p>
    <w:p w14:paraId="3CE1C2B9"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Customizing base configurations for different environments.</w:t>
      </w:r>
    </w:p>
    <w:p w14:paraId="3BF816DD" w14:textId="77777777" w:rsidR="00E3314D" w:rsidRDefault="00000000">
      <w:pPr>
        <w:numPr>
          <w:ilvl w:val="0"/>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Operators:</w:t>
      </w:r>
    </w:p>
    <w:p w14:paraId="3791E617"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Description:</w:t>
      </w:r>
      <w:r>
        <w:rPr>
          <w:rFonts w:ascii="Quattrocento Sans" w:eastAsia="Quattrocento Sans" w:hAnsi="Quattrocento Sans" w:cs="Quattrocento Sans"/>
          <w:color w:val="374151"/>
        </w:rPr>
        <w:t xml:space="preserve"> Kubernetes Operators are a method of packaging, deploying, and managing applications using native Kubernetes tools.</w:t>
      </w:r>
    </w:p>
    <w:p w14:paraId="7334D6F8"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Example:</w:t>
      </w:r>
      <w:r>
        <w:rPr>
          <w:rFonts w:ascii="Quattrocento Sans" w:eastAsia="Quattrocento Sans" w:hAnsi="Quattrocento Sans" w:cs="Quattrocento Sans"/>
          <w:color w:val="374151"/>
        </w:rPr>
        <w:t xml:space="preserve"> Operators are typically defined by custom resources (</w:t>
      </w:r>
      <w:proofErr w:type="spellStart"/>
      <w:r>
        <w:rPr>
          <w:rFonts w:ascii="Quattrocento Sans" w:eastAsia="Quattrocento Sans" w:hAnsi="Quattrocento Sans" w:cs="Quattrocento Sans"/>
          <w:color w:val="374151"/>
        </w:rPr>
        <w:t>CRs</w:t>
      </w:r>
      <w:proofErr w:type="spellEnd"/>
      <w:r>
        <w:rPr>
          <w:rFonts w:ascii="Quattrocento Sans" w:eastAsia="Quattrocento Sans" w:hAnsi="Quattrocento Sans" w:cs="Quattrocento Sans"/>
          <w:color w:val="374151"/>
        </w:rPr>
        <w:t>) and controllers.</w:t>
      </w:r>
    </w:p>
    <w:p w14:paraId="4D27E765"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Pros:</w:t>
      </w:r>
    </w:p>
    <w:p w14:paraId="0EE4FEE9"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Enables application-specific lifecycle management.</w:t>
      </w:r>
    </w:p>
    <w:p w14:paraId="0213F5BC"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Automates complex operational tasks.</w:t>
      </w:r>
    </w:p>
    <w:p w14:paraId="52C6CC8B"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Cons:</w:t>
      </w:r>
    </w:p>
    <w:p w14:paraId="2FA1C086"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Requires development and understanding of custom controllers.</w:t>
      </w:r>
    </w:p>
    <w:p w14:paraId="6B639EDB"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More overhead for simple applications.</w:t>
      </w:r>
    </w:p>
    <w:p w14:paraId="67D23104"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Use Case:</w:t>
      </w:r>
    </w:p>
    <w:p w14:paraId="05AF513B"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Managing and automating complex, stateful applications.</w:t>
      </w:r>
    </w:p>
    <w:p w14:paraId="31CBF1B1" w14:textId="77777777" w:rsidR="00E3314D" w:rsidRDefault="00000000">
      <w:pPr>
        <w:numPr>
          <w:ilvl w:val="0"/>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APIs and Custom Controllers:</w:t>
      </w:r>
    </w:p>
    <w:p w14:paraId="7803E20C"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Description:</w:t>
      </w:r>
      <w:r>
        <w:rPr>
          <w:rFonts w:ascii="Quattrocento Sans" w:eastAsia="Quattrocento Sans" w:hAnsi="Quattrocento Sans" w:cs="Quattrocento Sans"/>
          <w:color w:val="374151"/>
        </w:rPr>
        <w:t xml:space="preserve"> Writing custom controllers using the Kubernetes API and the client libraries.</w:t>
      </w:r>
    </w:p>
    <w:p w14:paraId="4803E2E4"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Example:</w:t>
      </w:r>
      <w:r>
        <w:rPr>
          <w:rFonts w:ascii="Quattrocento Sans" w:eastAsia="Quattrocento Sans" w:hAnsi="Quattrocento Sans" w:cs="Quattrocento Sans"/>
          <w:color w:val="374151"/>
        </w:rPr>
        <w:t xml:space="preserve"> Developing a custom controller in a programming language like Go using the Kubernetes client libraries.</w:t>
      </w:r>
    </w:p>
    <w:p w14:paraId="58241A78"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Pros:</w:t>
      </w:r>
    </w:p>
    <w:p w14:paraId="7C185F08"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Full control and flexibility in managing resources.</w:t>
      </w:r>
    </w:p>
    <w:p w14:paraId="4E02B642"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Enables automation of specific tasks.</w:t>
      </w:r>
    </w:p>
    <w:p w14:paraId="5916E1A9"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Cons:</w:t>
      </w:r>
    </w:p>
    <w:p w14:paraId="5DDBE882"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Requires programming skills and development effort.</w:t>
      </w:r>
    </w:p>
    <w:p w14:paraId="5873B471"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Higher learning curve compared to other methods.</w:t>
      </w:r>
    </w:p>
    <w:p w14:paraId="69DE3E7F" w14:textId="77777777" w:rsidR="00E3314D" w:rsidRDefault="00000000">
      <w:pPr>
        <w:numPr>
          <w:ilvl w:val="1"/>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Use Case:</w:t>
      </w:r>
    </w:p>
    <w:p w14:paraId="0E107A1D" w14:textId="77777777" w:rsidR="00E3314D" w:rsidRDefault="00000000">
      <w:pPr>
        <w:numPr>
          <w:ilvl w:val="2"/>
          <w:numId w:val="1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Building custom, domain-specific controllers for specific needs.</w:t>
      </w:r>
    </w:p>
    <w:p w14:paraId="29295432" w14:textId="77777777" w:rsidR="00E3314D" w:rsidRDefault="00000000">
      <w:r>
        <w:lastRenderedPageBreak/>
        <w:br/>
      </w:r>
      <w:r>
        <w:br/>
      </w:r>
      <w:r>
        <w:br/>
      </w:r>
      <w:r>
        <w:br/>
      </w:r>
    </w:p>
    <w:p w14:paraId="318FDBB4" w14:textId="77777777" w:rsidR="00E3314D" w:rsidRDefault="00000000">
      <w:pPr>
        <w:ind w:left="720"/>
      </w:pPr>
      <w:r>
        <w:t>1.4. What is the equivalent to a docker container in Kubernetes?</w:t>
      </w:r>
    </w:p>
    <w:p w14:paraId="76EC648D" w14:textId="77777777" w:rsidR="00E3314D" w:rsidRDefault="00000000">
      <w:pPr>
        <w:pBdr>
          <w:top w:val="single" w:sz="4" w:space="0" w:color="D9D9E3"/>
          <w:left w:val="single" w:sz="4" w:space="0" w:color="D9D9E3"/>
          <w:bottom w:val="single" w:sz="4" w:space="0" w:color="D9D9E3"/>
          <w:right w:val="single" w:sz="4" w:space="0" w:color="D9D9E3"/>
          <w:between w:val="nil"/>
        </w:pBdr>
        <w:spacing w:after="300"/>
        <w:rPr>
          <w:rFonts w:ascii="Quattrocento Sans" w:eastAsia="Quattrocento Sans" w:hAnsi="Quattrocento Sans" w:cs="Quattrocento Sans"/>
          <w:color w:val="374151"/>
        </w:rPr>
      </w:pPr>
      <w:r>
        <w:rPr>
          <w:rFonts w:ascii="Quattrocento Sans" w:eastAsia="Quattrocento Sans" w:hAnsi="Quattrocento Sans" w:cs="Quattrocento Sans"/>
          <w:color w:val="374151"/>
        </w:rPr>
        <w:t xml:space="preserve">The equivalent to a Docker container in Kubernetes is a </w:t>
      </w:r>
      <w:r>
        <w:rPr>
          <w:rFonts w:ascii="Quattrocento Sans" w:eastAsia="Quattrocento Sans" w:hAnsi="Quattrocento Sans" w:cs="Quattrocento Sans"/>
          <w:b/>
          <w:color w:val="374151"/>
        </w:rPr>
        <w:t>Pod</w:t>
      </w:r>
      <w:r>
        <w:rPr>
          <w:rFonts w:ascii="Quattrocento Sans" w:eastAsia="Quattrocento Sans" w:hAnsi="Quattrocento Sans" w:cs="Quattrocento Sans"/>
          <w:color w:val="374151"/>
        </w:rPr>
        <w:t>.</w:t>
      </w:r>
    </w:p>
    <w:p w14:paraId="65DA5F18" w14:textId="77777777" w:rsidR="00E3314D" w:rsidRDefault="00000000">
      <w:pPr>
        <w:pBdr>
          <w:top w:val="single" w:sz="4" w:space="0" w:color="D9D9E3"/>
          <w:left w:val="single" w:sz="4" w:space="0" w:color="D9D9E3"/>
          <w:bottom w:val="single" w:sz="4" w:space="0" w:color="D9D9E3"/>
          <w:right w:val="single" w:sz="4" w:space="0" w:color="D9D9E3"/>
          <w:between w:val="nil"/>
        </w:pBdr>
        <w:spacing w:before="300" w:after="300"/>
        <w:rPr>
          <w:rFonts w:ascii="Quattrocento Sans" w:eastAsia="Quattrocento Sans" w:hAnsi="Quattrocento Sans" w:cs="Quattrocento Sans"/>
          <w:color w:val="374151"/>
        </w:rPr>
      </w:pPr>
      <w:r>
        <w:rPr>
          <w:rFonts w:ascii="Quattrocento Sans" w:eastAsia="Quattrocento Sans" w:hAnsi="Quattrocento Sans" w:cs="Quattrocento Sans"/>
          <w:color w:val="374151"/>
        </w:rPr>
        <w:t xml:space="preserve">A Pod is the smallest deployable unit in Kubernetes and represents a single instance of a running process in a cluster. A Pod can encapsulate one or more containers, which are co-located and share the same network namespace, allowing them to communicate with each other using </w:t>
      </w:r>
      <w:r>
        <w:rPr>
          <w:rFonts w:ascii="Ubuntu Mono" w:eastAsia="Ubuntu Mono" w:hAnsi="Ubuntu Mono" w:cs="Ubuntu Mono"/>
          <w:b/>
          <w:color w:val="374151"/>
          <w:sz w:val="21"/>
          <w:szCs w:val="21"/>
        </w:rPr>
        <w:t>localhost</w:t>
      </w:r>
      <w:r>
        <w:rPr>
          <w:rFonts w:ascii="Quattrocento Sans" w:eastAsia="Quattrocento Sans" w:hAnsi="Quattrocento Sans" w:cs="Quattrocento Sans"/>
          <w:color w:val="374151"/>
        </w:rPr>
        <w:t>. Containers within the same Pod also share the same storage volume.</w:t>
      </w:r>
    </w:p>
    <w:p w14:paraId="057F0EE3" w14:textId="77777777" w:rsidR="00E3314D" w:rsidRDefault="00000000">
      <w:pPr>
        <w:pBdr>
          <w:top w:val="single" w:sz="4" w:space="0" w:color="D9D9E3"/>
          <w:left w:val="single" w:sz="4" w:space="0" w:color="D9D9E3"/>
          <w:bottom w:val="single" w:sz="4" w:space="0" w:color="D9D9E3"/>
          <w:right w:val="single" w:sz="4" w:space="0" w:color="D9D9E3"/>
          <w:between w:val="nil"/>
        </w:pBdr>
        <w:spacing w:before="300" w:after="300"/>
        <w:rPr>
          <w:rFonts w:ascii="Quattrocento Sans" w:eastAsia="Quattrocento Sans" w:hAnsi="Quattrocento Sans" w:cs="Quattrocento Sans"/>
          <w:color w:val="374151"/>
        </w:rPr>
      </w:pPr>
      <w:r>
        <w:rPr>
          <w:rFonts w:ascii="Quattrocento Sans" w:eastAsia="Quattrocento Sans" w:hAnsi="Quattrocento Sans" w:cs="Quattrocento Sans"/>
          <w:color w:val="374151"/>
        </w:rPr>
        <w:t>While Docker containers are standalone and typically represent a single application or service, a Kubernetes Pod may contain multiple containers that work together as a single unit. This enables applications with tightly coupled components to be deployed and managed together.</w:t>
      </w:r>
    </w:p>
    <w:p w14:paraId="766AD4E8" w14:textId="77777777" w:rsidR="00E3314D" w:rsidRDefault="00000000">
      <w:pPr>
        <w:ind w:left="720"/>
      </w:pPr>
      <w:r>
        <w:br/>
      </w:r>
      <w:r>
        <w:br/>
      </w:r>
      <w:r>
        <w:br/>
      </w:r>
    </w:p>
    <w:p w14:paraId="7B76BC31" w14:textId="77777777" w:rsidR="00E3314D" w:rsidRDefault="00000000">
      <w:r>
        <w:t>1.5. How can you connect to your cluster? (Also think of the config-file containing more than one cluster)</w:t>
      </w:r>
      <w:r>
        <w:br/>
      </w:r>
      <w:r>
        <w:br/>
      </w:r>
    </w:p>
    <w:p w14:paraId="151EA402" w14:textId="77777777" w:rsidR="00E3314D" w:rsidRDefault="00000000">
      <w:pPr>
        <w:rPr>
          <w:rFonts w:ascii="Roboto" w:eastAsia="Roboto" w:hAnsi="Roboto" w:cs="Roboto"/>
          <w:color w:val="374151"/>
        </w:rPr>
      </w:pPr>
      <w:r>
        <w:rPr>
          <w:rFonts w:ascii="Roboto" w:eastAsia="Roboto" w:hAnsi="Roboto" w:cs="Roboto"/>
          <w:color w:val="374151"/>
        </w:rPr>
        <w:t xml:space="preserve">To connect to your Kubernetes cluster, you typically use the </w:t>
      </w:r>
      <w:proofErr w:type="spellStart"/>
      <w:r>
        <w:rPr>
          <w:rFonts w:ascii="Ubuntu Mono" w:eastAsia="Ubuntu Mono" w:hAnsi="Ubuntu Mono" w:cs="Ubuntu Mono"/>
          <w:color w:val="188038"/>
          <w:sz w:val="19"/>
          <w:szCs w:val="19"/>
        </w:rPr>
        <w:t>kubectl</w:t>
      </w:r>
      <w:proofErr w:type="spellEnd"/>
      <w:r>
        <w:rPr>
          <w:rFonts w:ascii="Roboto" w:eastAsia="Roboto" w:hAnsi="Roboto" w:cs="Roboto"/>
          <w:color w:val="374151"/>
        </w:rPr>
        <w:t xml:space="preserve"> command-line tool. Here's how you can configure and use </w:t>
      </w:r>
      <w:proofErr w:type="spellStart"/>
      <w:r>
        <w:rPr>
          <w:rFonts w:ascii="Ubuntu Mono" w:eastAsia="Ubuntu Mono" w:hAnsi="Ubuntu Mono" w:cs="Ubuntu Mono"/>
          <w:color w:val="188038"/>
          <w:sz w:val="19"/>
          <w:szCs w:val="19"/>
        </w:rPr>
        <w:t>kubectl</w:t>
      </w:r>
      <w:proofErr w:type="spellEnd"/>
      <w:r>
        <w:rPr>
          <w:rFonts w:ascii="Roboto" w:eastAsia="Roboto" w:hAnsi="Roboto" w:cs="Roboto"/>
          <w:color w:val="374151"/>
        </w:rPr>
        <w:t xml:space="preserve"> to connect to your cluster:</w:t>
      </w:r>
    </w:p>
    <w:p w14:paraId="53868C1C" w14:textId="77777777" w:rsidR="00E3314D" w:rsidRDefault="00E3314D"/>
    <w:p w14:paraId="6BB9EE87" w14:textId="77777777" w:rsidR="00E3314D" w:rsidRDefault="00000000">
      <w:r>
        <w:t>Master:</w:t>
      </w:r>
    </w:p>
    <w:p w14:paraId="5700A182" w14:textId="77777777" w:rsidR="00E3314D" w:rsidRDefault="00000000">
      <w:pPr>
        <w:numPr>
          <w:ilvl w:val="0"/>
          <w:numId w:val="19"/>
        </w:numPr>
      </w:pPr>
      <w:r>
        <w:t>go to the ~</w:t>
      </w:r>
      <w:proofErr w:type="gramStart"/>
      <w:r>
        <w:t>/.</w:t>
      </w:r>
      <w:proofErr w:type="spellStart"/>
      <w:r>
        <w:t>kube</w:t>
      </w:r>
      <w:proofErr w:type="spellEnd"/>
      <w:proofErr w:type="gramEnd"/>
      <w:r>
        <w:t>/config</w:t>
      </w:r>
    </w:p>
    <w:p w14:paraId="4E40EACB" w14:textId="77777777" w:rsidR="00E3314D" w:rsidRDefault="00000000">
      <w:pPr>
        <w:numPr>
          <w:ilvl w:val="0"/>
          <w:numId w:val="19"/>
        </w:numPr>
      </w:pPr>
      <w:r>
        <w:t>Also get the token from node-token file so that we can add it on the agents to connect with the cluster.</w:t>
      </w:r>
    </w:p>
    <w:p w14:paraId="2B7C3D2C" w14:textId="77777777" w:rsidR="00E3314D" w:rsidRDefault="00E3314D"/>
    <w:p w14:paraId="58438924" w14:textId="77777777" w:rsidR="00E3314D" w:rsidRDefault="00000000">
      <w:r>
        <w:rPr>
          <w:noProof/>
        </w:rPr>
        <w:lastRenderedPageBreak/>
        <w:drawing>
          <wp:inline distT="114300" distB="114300" distL="114300" distR="114300" wp14:anchorId="09C3C8BC" wp14:editId="36F87903">
            <wp:extent cx="5759140" cy="3238500"/>
            <wp:effectExtent l="0" t="0" r="0" b="0"/>
            <wp:docPr id="3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8"/>
                    <a:srcRect/>
                    <a:stretch>
                      <a:fillRect/>
                    </a:stretch>
                  </pic:blipFill>
                  <pic:spPr>
                    <a:xfrm>
                      <a:off x="0" y="0"/>
                      <a:ext cx="5759140" cy="3238500"/>
                    </a:xfrm>
                    <a:prstGeom prst="rect">
                      <a:avLst/>
                    </a:prstGeom>
                    <a:ln/>
                  </pic:spPr>
                </pic:pic>
              </a:graphicData>
            </a:graphic>
          </wp:inline>
        </w:drawing>
      </w:r>
    </w:p>
    <w:p w14:paraId="31F100D9" w14:textId="77777777" w:rsidR="00E3314D" w:rsidRDefault="00E3314D"/>
    <w:p w14:paraId="05BA4559" w14:textId="77777777" w:rsidR="00E3314D" w:rsidRDefault="00000000">
      <w:r>
        <w:t>Agents:</w:t>
      </w:r>
    </w:p>
    <w:p w14:paraId="560329DE" w14:textId="77777777" w:rsidR="00E3314D" w:rsidRDefault="00000000">
      <w:pPr>
        <w:numPr>
          <w:ilvl w:val="0"/>
          <w:numId w:val="12"/>
        </w:numPr>
      </w:pPr>
      <w:r>
        <w:t>In agent, we have created the config file in /etc/rancher/rke2/</w:t>
      </w:r>
      <w:proofErr w:type="gramStart"/>
      <w:r>
        <w:t>de</w:t>
      </w:r>
      <w:proofErr w:type="gramEnd"/>
      <w:r>
        <w:t xml:space="preserve"> </w:t>
      </w:r>
    </w:p>
    <w:p w14:paraId="526A0EE0" w14:textId="77777777" w:rsidR="00E3314D" w:rsidRDefault="00000000">
      <w:pPr>
        <w:numPr>
          <w:ilvl w:val="0"/>
          <w:numId w:val="12"/>
        </w:numPr>
      </w:pPr>
      <w:r>
        <w:t xml:space="preserve">Added the </w:t>
      </w:r>
      <w:r>
        <w:rPr>
          <w:b/>
        </w:rPr>
        <w:t>server and token</w:t>
      </w:r>
      <w:r>
        <w:t xml:space="preserve"> in this agent’s config </w:t>
      </w:r>
      <w:proofErr w:type="gramStart"/>
      <w:r>
        <w:t>file</w:t>
      </w:r>
      <w:proofErr w:type="gramEnd"/>
    </w:p>
    <w:p w14:paraId="49C9906D" w14:textId="77777777" w:rsidR="00E3314D" w:rsidRDefault="00E3314D"/>
    <w:p w14:paraId="54B67266" w14:textId="77777777" w:rsidR="00E3314D" w:rsidRDefault="00000000">
      <w:r>
        <w:rPr>
          <w:noProof/>
        </w:rPr>
        <w:drawing>
          <wp:inline distT="114300" distB="114300" distL="114300" distR="114300" wp14:anchorId="75474213" wp14:editId="49BED8E0">
            <wp:extent cx="5759140" cy="3238500"/>
            <wp:effectExtent l="0" t="0" r="0" b="0"/>
            <wp:docPr id="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9"/>
                    <a:srcRect/>
                    <a:stretch>
                      <a:fillRect/>
                    </a:stretch>
                  </pic:blipFill>
                  <pic:spPr>
                    <a:xfrm>
                      <a:off x="0" y="0"/>
                      <a:ext cx="5759140" cy="3238500"/>
                    </a:xfrm>
                    <a:prstGeom prst="rect">
                      <a:avLst/>
                    </a:prstGeom>
                    <a:ln/>
                  </pic:spPr>
                </pic:pic>
              </a:graphicData>
            </a:graphic>
          </wp:inline>
        </w:drawing>
      </w:r>
    </w:p>
    <w:p w14:paraId="764F93DC" w14:textId="77777777" w:rsidR="00E3314D" w:rsidRDefault="00000000">
      <w:r>
        <w:rPr>
          <w:noProof/>
        </w:rPr>
        <w:lastRenderedPageBreak/>
        <w:drawing>
          <wp:inline distT="114300" distB="114300" distL="114300" distR="114300" wp14:anchorId="3992DA86" wp14:editId="51D615A7">
            <wp:extent cx="5759140" cy="3238500"/>
            <wp:effectExtent l="0" t="0" r="0" b="0"/>
            <wp:docPr id="1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0"/>
                    <a:srcRect/>
                    <a:stretch>
                      <a:fillRect/>
                    </a:stretch>
                  </pic:blipFill>
                  <pic:spPr>
                    <a:xfrm>
                      <a:off x="0" y="0"/>
                      <a:ext cx="5759140" cy="3238500"/>
                    </a:xfrm>
                    <a:prstGeom prst="rect">
                      <a:avLst/>
                    </a:prstGeom>
                    <a:ln/>
                  </pic:spPr>
                </pic:pic>
              </a:graphicData>
            </a:graphic>
          </wp:inline>
        </w:drawing>
      </w:r>
    </w:p>
    <w:p w14:paraId="65E852D5" w14:textId="77777777" w:rsidR="00E3314D" w:rsidRDefault="00E3314D"/>
    <w:p w14:paraId="1CBEB595" w14:textId="77777777" w:rsidR="00E3314D" w:rsidRDefault="00000000">
      <w:r>
        <w:br/>
      </w:r>
      <w:r>
        <w:rPr>
          <w:noProof/>
        </w:rPr>
        <w:drawing>
          <wp:inline distT="114300" distB="114300" distL="114300" distR="114300" wp14:anchorId="1D0992BE" wp14:editId="134F4C28">
            <wp:extent cx="5759140" cy="3238500"/>
            <wp:effectExtent l="0" t="0" r="0" b="0"/>
            <wp:docPr id="29"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1"/>
                    <a:srcRect/>
                    <a:stretch>
                      <a:fillRect/>
                    </a:stretch>
                  </pic:blipFill>
                  <pic:spPr>
                    <a:xfrm>
                      <a:off x="0" y="0"/>
                      <a:ext cx="5759140" cy="3238500"/>
                    </a:xfrm>
                    <a:prstGeom prst="rect">
                      <a:avLst/>
                    </a:prstGeom>
                    <a:ln/>
                  </pic:spPr>
                </pic:pic>
              </a:graphicData>
            </a:graphic>
          </wp:inline>
        </w:drawing>
      </w:r>
    </w:p>
    <w:p w14:paraId="5B48E6CD" w14:textId="77777777" w:rsidR="00E3314D" w:rsidRDefault="00E3314D"/>
    <w:p w14:paraId="16CB1FDD" w14:textId="77777777" w:rsidR="00E3314D" w:rsidRDefault="00000000">
      <w:r>
        <w:t xml:space="preserve">1.6. How can you enable your cluster to pull images from the </w:t>
      </w:r>
      <w:proofErr w:type="spellStart"/>
      <w:r>
        <w:t>gitlab</w:t>
      </w:r>
      <w:proofErr w:type="spellEnd"/>
      <w:r>
        <w:t xml:space="preserve">? </w:t>
      </w:r>
      <w:r>
        <w:br/>
        <w:t>(Don’t think of the usage now have a look on the capabilities to enable Kubernetes to pull from private registries)</w:t>
      </w:r>
    </w:p>
    <w:p w14:paraId="09922F84" w14:textId="77777777" w:rsidR="00E3314D" w:rsidRDefault="00E3314D"/>
    <w:p w14:paraId="48358058" w14:textId="77777777" w:rsidR="00E3314D" w:rsidRDefault="00E3314D"/>
    <w:p w14:paraId="47897BF2" w14:textId="77777777" w:rsidR="00E3314D" w:rsidRDefault="00000000">
      <w:r>
        <w:rPr>
          <w:noProof/>
        </w:rPr>
        <w:lastRenderedPageBreak/>
        <w:drawing>
          <wp:inline distT="114300" distB="114300" distL="114300" distR="114300" wp14:anchorId="642958CB" wp14:editId="214061C7">
            <wp:extent cx="5759140" cy="18542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59140" cy="1854200"/>
                    </a:xfrm>
                    <a:prstGeom prst="rect">
                      <a:avLst/>
                    </a:prstGeom>
                    <a:ln/>
                  </pic:spPr>
                </pic:pic>
              </a:graphicData>
            </a:graphic>
          </wp:inline>
        </w:drawing>
      </w:r>
    </w:p>
    <w:p w14:paraId="0064D3CD" w14:textId="77777777" w:rsidR="00E3314D" w:rsidRDefault="00E3314D"/>
    <w:p w14:paraId="371E0DA1" w14:textId="77777777" w:rsidR="00E3314D" w:rsidRDefault="00000000">
      <w:r>
        <w:rPr>
          <w:noProof/>
        </w:rPr>
        <w:drawing>
          <wp:inline distT="114300" distB="114300" distL="114300" distR="114300" wp14:anchorId="3DF3D6B3" wp14:editId="4E806ED6">
            <wp:extent cx="5759140" cy="31242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59140" cy="3124200"/>
                    </a:xfrm>
                    <a:prstGeom prst="rect">
                      <a:avLst/>
                    </a:prstGeom>
                    <a:ln/>
                  </pic:spPr>
                </pic:pic>
              </a:graphicData>
            </a:graphic>
          </wp:inline>
        </w:drawing>
      </w:r>
    </w:p>
    <w:p w14:paraId="16FDAF23" w14:textId="77777777" w:rsidR="00E3314D" w:rsidRDefault="00E3314D"/>
    <w:p w14:paraId="1D3484D2" w14:textId="77777777" w:rsidR="00E3314D" w:rsidRDefault="00E3314D"/>
    <w:p w14:paraId="02D81B20" w14:textId="77777777" w:rsidR="00E3314D" w:rsidRDefault="00000000">
      <w:r>
        <w:rPr>
          <w:noProof/>
        </w:rPr>
        <w:drawing>
          <wp:inline distT="114300" distB="114300" distL="114300" distR="114300" wp14:anchorId="3028F178" wp14:editId="2DC44763">
            <wp:extent cx="5759140" cy="26797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59140" cy="2679700"/>
                    </a:xfrm>
                    <a:prstGeom prst="rect">
                      <a:avLst/>
                    </a:prstGeom>
                    <a:ln/>
                  </pic:spPr>
                </pic:pic>
              </a:graphicData>
            </a:graphic>
          </wp:inline>
        </w:drawing>
      </w:r>
    </w:p>
    <w:p w14:paraId="37953BE5" w14:textId="77777777" w:rsidR="00E3314D" w:rsidRDefault="00E3314D"/>
    <w:p w14:paraId="73278C8B" w14:textId="77777777" w:rsidR="00E3314D" w:rsidRDefault="00E3314D"/>
    <w:p w14:paraId="4F47A4DC" w14:textId="77777777" w:rsidR="00E3314D" w:rsidRDefault="00000000">
      <w:pPr>
        <w:numPr>
          <w:ilvl w:val="0"/>
          <w:numId w:val="1"/>
        </w:numPr>
      </w:pPr>
      <w:r>
        <w:t>Created the store-</w:t>
      </w:r>
      <w:proofErr w:type="spellStart"/>
      <w:r>
        <w:t>ui</w:t>
      </w:r>
      <w:proofErr w:type="spellEnd"/>
      <w:r>
        <w:t>-</w:t>
      </w:r>
      <w:proofErr w:type="spellStart"/>
      <w:proofErr w:type="gramStart"/>
      <w:r>
        <w:t>deployment.yaml</w:t>
      </w:r>
      <w:proofErr w:type="spellEnd"/>
      <w:proofErr w:type="gramEnd"/>
      <w:r>
        <w:t xml:space="preserve"> and store-</w:t>
      </w:r>
      <w:proofErr w:type="spellStart"/>
      <w:r>
        <w:t>ui</w:t>
      </w:r>
      <w:proofErr w:type="spellEnd"/>
      <w:r>
        <w:t>-</w:t>
      </w:r>
      <w:proofErr w:type="spellStart"/>
      <w:r>
        <w:t>service.yaml</w:t>
      </w:r>
      <w:proofErr w:type="spellEnd"/>
      <w:r>
        <w:t xml:space="preserve"> files.</w:t>
      </w:r>
    </w:p>
    <w:p w14:paraId="0A8C6936" w14:textId="77777777" w:rsidR="00E3314D" w:rsidRDefault="00000000">
      <w:pPr>
        <w:numPr>
          <w:ilvl w:val="0"/>
          <w:numId w:val="1"/>
        </w:numPr>
      </w:pPr>
      <w:r>
        <w:lastRenderedPageBreak/>
        <w:t xml:space="preserve">I have </w:t>
      </w:r>
      <w:proofErr w:type="gramStart"/>
      <w:r>
        <w:t>apply</w:t>
      </w:r>
      <w:proofErr w:type="gramEnd"/>
      <w:r>
        <w:t xml:space="preserve"> the commands of:</w:t>
      </w:r>
    </w:p>
    <w:p w14:paraId="47ACF590" w14:textId="77777777" w:rsidR="00E3314D" w:rsidRDefault="00000000">
      <w:pPr>
        <w:ind w:left="1440"/>
      </w:pPr>
      <w:proofErr w:type="spellStart"/>
      <w:r>
        <w:t>kubectl</w:t>
      </w:r>
      <w:proofErr w:type="spellEnd"/>
      <w:r>
        <w:t xml:space="preserve"> apply -f store-</w:t>
      </w:r>
      <w:proofErr w:type="spellStart"/>
      <w:r>
        <w:t>ui</w:t>
      </w:r>
      <w:proofErr w:type="spellEnd"/>
      <w:r>
        <w:t>-</w:t>
      </w:r>
      <w:proofErr w:type="spellStart"/>
      <w:proofErr w:type="gramStart"/>
      <w:r>
        <w:t>deployment.yaml</w:t>
      </w:r>
      <w:proofErr w:type="spellEnd"/>
      <w:proofErr w:type="gramEnd"/>
    </w:p>
    <w:p w14:paraId="515570F3" w14:textId="77777777" w:rsidR="00E3314D" w:rsidRDefault="00000000">
      <w:pPr>
        <w:ind w:left="1440"/>
      </w:pPr>
      <w:proofErr w:type="spellStart"/>
      <w:r>
        <w:t>kubectl</w:t>
      </w:r>
      <w:proofErr w:type="spellEnd"/>
      <w:r>
        <w:t xml:space="preserve"> apply -f store-</w:t>
      </w:r>
      <w:proofErr w:type="spellStart"/>
      <w:r>
        <w:t>ui</w:t>
      </w:r>
      <w:proofErr w:type="spellEnd"/>
      <w:r>
        <w:t>-</w:t>
      </w:r>
      <w:proofErr w:type="spellStart"/>
      <w:proofErr w:type="gramStart"/>
      <w:r>
        <w:t>service.yaml</w:t>
      </w:r>
      <w:proofErr w:type="spellEnd"/>
      <w:proofErr w:type="gramEnd"/>
    </w:p>
    <w:p w14:paraId="55DAF9BC" w14:textId="77777777" w:rsidR="00E3314D" w:rsidRDefault="00000000">
      <w:pPr>
        <w:numPr>
          <w:ilvl w:val="0"/>
          <w:numId w:val="1"/>
        </w:numPr>
      </w:pPr>
      <w:proofErr w:type="spellStart"/>
      <w:r>
        <w:t>kubectl</w:t>
      </w:r>
      <w:proofErr w:type="spellEnd"/>
      <w:r>
        <w:t xml:space="preserve"> get </w:t>
      </w:r>
      <w:proofErr w:type="gramStart"/>
      <w:r>
        <w:t>pods</w:t>
      </w:r>
      <w:proofErr w:type="gramEnd"/>
    </w:p>
    <w:p w14:paraId="4CAB8ADF" w14:textId="77777777" w:rsidR="00E3314D" w:rsidRDefault="00000000">
      <w:r>
        <w:rPr>
          <w:noProof/>
        </w:rPr>
        <w:drawing>
          <wp:inline distT="114300" distB="114300" distL="114300" distR="114300" wp14:anchorId="5DF35CAE" wp14:editId="5C37767F">
            <wp:extent cx="5759140" cy="46990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59140" cy="469900"/>
                    </a:xfrm>
                    <a:prstGeom prst="rect">
                      <a:avLst/>
                    </a:prstGeom>
                    <a:ln/>
                  </pic:spPr>
                </pic:pic>
              </a:graphicData>
            </a:graphic>
          </wp:inline>
        </w:drawing>
      </w:r>
    </w:p>
    <w:p w14:paraId="6BFB643A" w14:textId="77777777" w:rsidR="00E3314D" w:rsidRDefault="00E3314D"/>
    <w:p w14:paraId="2640EF65" w14:textId="77777777" w:rsidR="00E3314D" w:rsidRDefault="00000000">
      <w:pPr>
        <w:pStyle w:val="Heading3"/>
      </w:pPr>
      <w:bookmarkStart w:id="5" w:name="_heading=h.tyjcwt" w:colFirst="0" w:colLast="0"/>
      <w:bookmarkEnd w:id="5"/>
      <w:r>
        <w:t>2. Enhance your workflow &amp; Basic Tools</w:t>
      </w:r>
    </w:p>
    <w:p w14:paraId="242CC5F1" w14:textId="77777777" w:rsidR="00E3314D" w:rsidRDefault="00000000">
      <w:r>
        <w:t>2.1. Check the tool k9s and explore your cluster. What is the exploration teaching you about the rancher installation of the Kubernetes cluster?</w:t>
      </w:r>
    </w:p>
    <w:p w14:paraId="64B276A1" w14:textId="77777777" w:rsidR="00E3314D" w:rsidRDefault="00000000">
      <w:pPr>
        <w:pBdr>
          <w:top w:val="single" w:sz="4" w:space="0" w:color="D9D9E3"/>
          <w:left w:val="single" w:sz="4" w:space="0" w:color="D9D9E3"/>
          <w:bottom w:val="single" w:sz="4" w:space="0" w:color="D9D9E3"/>
          <w:right w:val="single" w:sz="4" w:space="0" w:color="D9D9E3"/>
        </w:pBdr>
        <w:spacing w:after="300"/>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 xml:space="preserve">Exploring your Kubernetes cluster using </w:t>
      </w:r>
      <w:r>
        <w:rPr>
          <w:rFonts w:ascii="Ubuntu Mono" w:eastAsia="Ubuntu Mono" w:hAnsi="Ubuntu Mono" w:cs="Ubuntu Mono"/>
          <w:b/>
          <w:sz w:val="18"/>
          <w:szCs w:val="18"/>
        </w:rPr>
        <w:t>k9s</w:t>
      </w:r>
      <w:r>
        <w:rPr>
          <w:rFonts w:ascii="Quattrocento Sans" w:eastAsia="Quattrocento Sans" w:hAnsi="Quattrocento Sans" w:cs="Quattrocento Sans"/>
          <w:sz w:val="21"/>
          <w:szCs w:val="21"/>
        </w:rPr>
        <w:t xml:space="preserve"> can provide insights into various aspects of your cluster's configuration and status. The specific information you can gather depends on the features and functionality offered by </w:t>
      </w:r>
      <w:r>
        <w:rPr>
          <w:rFonts w:ascii="Ubuntu Mono" w:eastAsia="Ubuntu Mono" w:hAnsi="Ubuntu Mono" w:cs="Ubuntu Mono"/>
          <w:b/>
          <w:sz w:val="18"/>
          <w:szCs w:val="18"/>
        </w:rPr>
        <w:t>k9s</w:t>
      </w:r>
      <w:r>
        <w:rPr>
          <w:rFonts w:ascii="Quattrocento Sans" w:eastAsia="Quattrocento Sans" w:hAnsi="Quattrocento Sans" w:cs="Quattrocento Sans"/>
          <w:sz w:val="21"/>
          <w:szCs w:val="21"/>
        </w:rPr>
        <w:t xml:space="preserve">. Below are some general areas that exploring your cluster with </w:t>
      </w:r>
      <w:r>
        <w:rPr>
          <w:rFonts w:ascii="Ubuntu Mono" w:eastAsia="Ubuntu Mono" w:hAnsi="Ubuntu Mono" w:cs="Ubuntu Mono"/>
          <w:b/>
          <w:sz w:val="18"/>
          <w:szCs w:val="18"/>
        </w:rPr>
        <w:t>k9s</w:t>
      </w:r>
      <w:r>
        <w:rPr>
          <w:rFonts w:ascii="Quattrocento Sans" w:eastAsia="Quattrocento Sans" w:hAnsi="Quattrocento Sans" w:cs="Quattrocento Sans"/>
          <w:sz w:val="21"/>
          <w:szCs w:val="21"/>
        </w:rPr>
        <w:t xml:space="preserve"> might teach you about the Rancher installation:</w:t>
      </w:r>
    </w:p>
    <w:p w14:paraId="2D7DF4A7" w14:textId="77777777" w:rsidR="00E3314D" w:rsidRDefault="00000000">
      <w:pPr>
        <w:numPr>
          <w:ilvl w:val="0"/>
          <w:numId w:val="2"/>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b/>
          <w:sz w:val="21"/>
          <w:szCs w:val="21"/>
        </w:rPr>
        <w:t>Nodes and Workloads:</w:t>
      </w:r>
    </w:p>
    <w:p w14:paraId="541F6F4D" w14:textId="77777777" w:rsidR="00E3314D" w:rsidRDefault="00000000">
      <w:pPr>
        <w:numPr>
          <w:ilvl w:val="1"/>
          <w:numId w:val="2"/>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View details about the nodes in your cluster, including their health, status, and resource usage.</w:t>
      </w:r>
    </w:p>
    <w:p w14:paraId="54FDC57F" w14:textId="77777777" w:rsidR="00E3314D" w:rsidRDefault="00000000">
      <w:pPr>
        <w:numPr>
          <w:ilvl w:val="1"/>
          <w:numId w:val="2"/>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 xml:space="preserve">Explore the workloads running on your cluster, such as Deployments, </w:t>
      </w:r>
      <w:proofErr w:type="spellStart"/>
      <w:r>
        <w:rPr>
          <w:rFonts w:ascii="Quattrocento Sans" w:eastAsia="Quattrocento Sans" w:hAnsi="Quattrocento Sans" w:cs="Quattrocento Sans"/>
          <w:sz w:val="21"/>
          <w:szCs w:val="21"/>
        </w:rPr>
        <w:t>StatefulSets</w:t>
      </w:r>
      <w:proofErr w:type="spellEnd"/>
      <w:r>
        <w:rPr>
          <w:rFonts w:ascii="Quattrocento Sans" w:eastAsia="Quattrocento Sans" w:hAnsi="Quattrocento Sans" w:cs="Quattrocento Sans"/>
          <w:sz w:val="21"/>
          <w:szCs w:val="21"/>
        </w:rPr>
        <w:t xml:space="preserve">, and </w:t>
      </w:r>
      <w:proofErr w:type="spellStart"/>
      <w:r>
        <w:rPr>
          <w:rFonts w:ascii="Quattrocento Sans" w:eastAsia="Quattrocento Sans" w:hAnsi="Quattrocento Sans" w:cs="Quattrocento Sans"/>
          <w:sz w:val="21"/>
          <w:szCs w:val="21"/>
        </w:rPr>
        <w:t>DaemonSets</w:t>
      </w:r>
      <w:proofErr w:type="spellEnd"/>
      <w:r>
        <w:rPr>
          <w:rFonts w:ascii="Quattrocento Sans" w:eastAsia="Quattrocento Sans" w:hAnsi="Quattrocento Sans" w:cs="Quattrocento Sans"/>
          <w:sz w:val="21"/>
          <w:szCs w:val="21"/>
        </w:rPr>
        <w:t>.</w:t>
      </w:r>
    </w:p>
    <w:p w14:paraId="268E81E3" w14:textId="77777777" w:rsidR="00E3314D" w:rsidRDefault="00000000">
      <w:pPr>
        <w:numPr>
          <w:ilvl w:val="0"/>
          <w:numId w:val="2"/>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b/>
          <w:sz w:val="21"/>
          <w:szCs w:val="21"/>
        </w:rPr>
        <w:t>Pods and Containers:</w:t>
      </w:r>
    </w:p>
    <w:p w14:paraId="4419B8C2" w14:textId="77777777" w:rsidR="00E3314D" w:rsidRDefault="00000000">
      <w:pPr>
        <w:numPr>
          <w:ilvl w:val="1"/>
          <w:numId w:val="2"/>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Inspect individual pods, view their logs, and understand their current state.</w:t>
      </w:r>
    </w:p>
    <w:p w14:paraId="29D1B568" w14:textId="77777777" w:rsidR="00E3314D" w:rsidRDefault="00000000">
      <w:pPr>
        <w:numPr>
          <w:ilvl w:val="1"/>
          <w:numId w:val="2"/>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Examine the containers within each pod and their resource utilization.</w:t>
      </w:r>
    </w:p>
    <w:p w14:paraId="6D2922D5" w14:textId="77777777" w:rsidR="00E3314D" w:rsidRDefault="00000000">
      <w:pPr>
        <w:numPr>
          <w:ilvl w:val="0"/>
          <w:numId w:val="2"/>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b/>
          <w:sz w:val="21"/>
          <w:szCs w:val="21"/>
        </w:rPr>
        <w:t>Namespaces:</w:t>
      </w:r>
    </w:p>
    <w:p w14:paraId="5E2A2D3A" w14:textId="77777777" w:rsidR="00E3314D" w:rsidRDefault="00000000">
      <w:pPr>
        <w:numPr>
          <w:ilvl w:val="1"/>
          <w:numId w:val="2"/>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Explore different namespaces to understand how workloads are organized and isolated.</w:t>
      </w:r>
    </w:p>
    <w:p w14:paraId="131600FC" w14:textId="77777777" w:rsidR="00E3314D" w:rsidRDefault="00000000">
      <w:pPr>
        <w:numPr>
          <w:ilvl w:val="0"/>
          <w:numId w:val="2"/>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b/>
          <w:sz w:val="21"/>
          <w:szCs w:val="21"/>
        </w:rPr>
        <w:t>Services and Ingress:</w:t>
      </w:r>
    </w:p>
    <w:p w14:paraId="4E308123" w14:textId="77777777" w:rsidR="00E3314D" w:rsidRDefault="00000000">
      <w:pPr>
        <w:numPr>
          <w:ilvl w:val="1"/>
          <w:numId w:val="2"/>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View details about services and ingress resources to understand how external access is managed.</w:t>
      </w:r>
    </w:p>
    <w:p w14:paraId="35D70165" w14:textId="77777777" w:rsidR="00E3314D" w:rsidRDefault="00000000">
      <w:pPr>
        <w:numPr>
          <w:ilvl w:val="0"/>
          <w:numId w:val="2"/>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proofErr w:type="spellStart"/>
      <w:r>
        <w:rPr>
          <w:rFonts w:ascii="Quattrocento Sans" w:eastAsia="Quattrocento Sans" w:hAnsi="Quattrocento Sans" w:cs="Quattrocento Sans"/>
          <w:b/>
          <w:sz w:val="21"/>
          <w:szCs w:val="21"/>
        </w:rPr>
        <w:t>ConfigMaps</w:t>
      </w:r>
      <w:proofErr w:type="spellEnd"/>
      <w:r>
        <w:rPr>
          <w:rFonts w:ascii="Quattrocento Sans" w:eastAsia="Quattrocento Sans" w:hAnsi="Quattrocento Sans" w:cs="Quattrocento Sans"/>
          <w:b/>
          <w:sz w:val="21"/>
          <w:szCs w:val="21"/>
        </w:rPr>
        <w:t xml:space="preserve"> and Secrets:</w:t>
      </w:r>
    </w:p>
    <w:p w14:paraId="145D45D4" w14:textId="77777777" w:rsidR="00E3314D" w:rsidRDefault="00000000">
      <w:pPr>
        <w:numPr>
          <w:ilvl w:val="1"/>
          <w:numId w:val="2"/>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 xml:space="preserve">Inspect </w:t>
      </w:r>
      <w:proofErr w:type="spellStart"/>
      <w:r>
        <w:rPr>
          <w:rFonts w:ascii="Quattrocento Sans" w:eastAsia="Quattrocento Sans" w:hAnsi="Quattrocento Sans" w:cs="Quattrocento Sans"/>
          <w:sz w:val="21"/>
          <w:szCs w:val="21"/>
        </w:rPr>
        <w:t>ConfigMaps</w:t>
      </w:r>
      <w:proofErr w:type="spellEnd"/>
      <w:r>
        <w:rPr>
          <w:rFonts w:ascii="Quattrocento Sans" w:eastAsia="Quattrocento Sans" w:hAnsi="Quattrocento Sans" w:cs="Quattrocento Sans"/>
          <w:sz w:val="21"/>
          <w:szCs w:val="21"/>
        </w:rPr>
        <w:t xml:space="preserve"> and Secrets to understand how configuration data and sensitive information are managed.</w:t>
      </w:r>
    </w:p>
    <w:p w14:paraId="594C8A17" w14:textId="77777777" w:rsidR="00E3314D" w:rsidRDefault="00000000">
      <w:pPr>
        <w:numPr>
          <w:ilvl w:val="0"/>
          <w:numId w:val="2"/>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b/>
          <w:sz w:val="21"/>
          <w:szCs w:val="21"/>
        </w:rPr>
        <w:t>Resource Quotas and Limits:</w:t>
      </w:r>
    </w:p>
    <w:p w14:paraId="685A7769" w14:textId="77777777" w:rsidR="00E3314D" w:rsidRDefault="00000000">
      <w:pPr>
        <w:numPr>
          <w:ilvl w:val="1"/>
          <w:numId w:val="2"/>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Check resource quotas and limits set for namespaces to ensure resource isolation.</w:t>
      </w:r>
    </w:p>
    <w:p w14:paraId="71A3D5ED" w14:textId="77777777" w:rsidR="00E3314D" w:rsidRDefault="00000000">
      <w:pPr>
        <w:numPr>
          <w:ilvl w:val="0"/>
          <w:numId w:val="2"/>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b/>
          <w:sz w:val="21"/>
          <w:szCs w:val="21"/>
        </w:rPr>
        <w:t>Cluster Events:</w:t>
      </w:r>
    </w:p>
    <w:p w14:paraId="3552DCAF" w14:textId="77777777" w:rsidR="00E3314D" w:rsidRDefault="00000000">
      <w:pPr>
        <w:numPr>
          <w:ilvl w:val="1"/>
          <w:numId w:val="2"/>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Monitor cluster events and get insights into changes and issues within the cluster.</w:t>
      </w:r>
    </w:p>
    <w:p w14:paraId="46E8FB84" w14:textId="77777777" w:rsidR="00E3314D" w:rsidRDefault="00000000">
      <w:pPr>
        <w:numPr>
          <w:ilvl w:val="0"/>
          <w:numId w:val="2"/>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b/>
          <w:sz w:val="21"/>
          <w:szCs w:val="21"/>
        </w:rPr>
        <w:t>RBAC (Role-Based Access Control):</w:t>
      </w:r>
    </w:p>
    <w:p w14:paraId="7305DDE7" w14:textId="77777777" w:rsidR="00E3314D" w:rsidRDefault="00000000">
      <w:pPr>
        <w:numPr>
          <w:ilvl w:val="1"/>
          <w:numId w:val="2"/>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Understand the RBAC configuration to ensure proper access controls are in place.</w:t>
      </w:r>
    </w:p>
    <w:p w14:paraId="431ED6C9" w14:textId="77777777" w:rsidR="00E3314D" w:rsidRDefault="00000000">
      <w:pPr>
        <w:numPr>
          <w:ilvl w:val="0"/>
          <w:numId w:val="2"/>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b/>
          <w:sz w:val="21"/>
          <w:szCs w:val="21"/>
        </w:rPr>
        <w:t>Custom Resources:</w:t>
      </w:r>
    </w:p>
    <w:p w14:paraId="1122BE34" w14:textId="77777777" w:rsidR="00E3314D" w:rsidRDefault="00000000">
      <w:pPr>
        <w:numPr>
          <w:ilvl w:val="1"/>
          <w:numId w:val="2"/>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 xml:space="preserve">If you are using custom resources, </w:t>
      </w:r>
      <w:r>
        <w:rPr>
          <w:rFonts w:ascii="Ubuntu Mono" w:eastAsia="Ubuntu Mono" w:hAnsi="Ubuntu Mono" w:cs="Ubuntu Mono"/>
          <w:b/>
          <w:sz w:val="18"/>
          <w:szCs w:val="18"/>
        </w:rPr>
        <w:t>k9s</w:t>
      </w:r>
      <w:r>
        <w:rPr>
          <w:rFonts w:ascii="Quattrocento Sans" w:eastAsia="Quattrocento Sans" w:hAnsi="Quattrocento Sans" w:cs="Quattrocento Sans"/>
          <w:sz w:val="21"/>
          <w:szCs w:val="21"/>
        </w:rPr>
        <w:t xml:space="preserve"> may provide insights into their status and configurations.</w:t>
      </w:r>
    </w:p>
    <w:p w14:paraId="7CE79AEB" w14:textId="77777777" w:rsidR="00E3314D" w:rsidRDefault="00000000">
      <w:pPr>
        <w:numPr>
          <w:ilvl w:val="0"/>
          <w:numId w:val="2"/>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b/>
          <w:sz w:val="21"/>
          <w:szCs w:val="21"/>
        </w:rPr>
        <w:t>Cluster Metrics:</w:t>
      </w:r>
    </w:p>
    <w:p w14:paraId="5C2F14E4" w14:textId="77777777" w:rsidR="00E3314D" w:rsidRDefault="00000000">
      <w:pPr>
        <w:numPr>
          <w:ilvl w:val="0"/>
          <w:numId w:val="3"/>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 xml:space="preserve">Some tools, including </w:t>
      </w:r>
      <w:r>
        <w:rPr>
          <w:rFonts w:ascii="Ubuntu Mono" w:eastAsia="Ubuntu Mono" w:hAnsi="Ubuntu Mono" w:cs="Ubuntu Mono"/>
          <w:b/>
          <w:sz w:val="18"/>
          <w:szCs w:val="18"/>
        </w:rPr>
        <w:t>k9s</w:t>
      </w:r>
      <w:r>
        <w:rPr>
          <w:rFonts w:ascii="Quattrocento Sans" w:eastAsia="Quattrocento Sans" w:hAnsi="Quattrocento Sans" w:cs="Quattrocento Sans"/>
          <w:sz w:val="21"/>
          <w:szCs w:val="21"/>
        </w:rPr>
        <w:t>, may offer metrics and monitoring capabilities, allowing you to view the overall health of your cluster.</w:t>
      </w:r>
    </w:p>
    <w:p w14:paraId="154161D9" w14:textId="77777777" w:rsidR="00E3314D" w:rsidRDefault="00000000">
      <w:pPr>
        <w:pBdr>
          <w:top w:val="single" w:sz="4" w:space="0" w:color="D9D9E3"/>
          <w:left w:val="single" w:sz="4" w:space="0" w:color="D9D9E3"/>
          <w:bottom w:val="single" w:sz="4" w:space="0" w:color="D9D9E3"/>
          <w:right w:val="single" w:sz="4" w:space="0" w:color="D9D9E3"/>
        </w:pBdr>
        <w:spacing w:before="300" w:after="300"/>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 xml:space="preserve">Keep in mind that the specific features and capabilities of </w:t>
      </w:r>
      <w:r>
        <w:rPr>
          <w:rFonts w:ascii="Ubuntu Mono" w:eastAsia="Ubuntu Mono" w:hAnsi="Ubuntu Mono" w:cs="Ubuntu Mono"/>
          <w:b/>
          <w:sz w:val="18"/>
          <w:szCs w:val="18"/>
        </w:rPr>
        <w:t>k9s</w:t>
      </w:r>
      <w:r>
        <w:rPr>
          <w:rFonts w:ascii="Quattrocento Sans" w:eastAsia="Quattrocento Sans" w:hAnsi="Quattrocento Sans" w:cs="Quattrocento Sans"/>
          <w:sz w:val="21"/>
          <w:szCs w:val="21"/>
        </w:rPr>
        <w:t xml:space="preserve"> can vary based on the version you are using and the configuration of your Kubernetes cluster. The exploration with </w:t>
      </w:r>
      <w:r>
        <w:rPr>
          <w:rFonts w:ascii="Ubuntu Mono" w:eastAsia="Ubuntu Mono" w:hAnsi="Ubuntu Mono" w:cs="Ubuntu Mono"/>
          <w:b/>
          <w:sz w:val="18"/>
          <w:szCs w:val="18"/>
        </w:rPr>
        <w:t>k9s</w:t>
      </w:r>
      <w:r>
        <w:rPr>
          <w:rFonts w:ascii="Quattrocento Sans" w:eastAsia="Quattrocento Sans" w:hAnsi="Quattrocento Sans" w:cs="Quattrocento Sans"/>
          <w:sz w:val="21"/>
          <w:szCs w:val="21"/>
        </w:rPr>
        <w:t xml:space="preserve"> is an interactive process, allowing you to navigate through different views and get real-time information about the state of your cluster.</w:t>
      </w:r>
    </w:p>
    <w:p w14:paraId="08536E58" w14:textId="77777777" w:rsidR="00E3314D" w:rsidRDefault="00000000">
      <w:pPr>
        <w:pBdr>
          <w:top w:val="single" w:sz="4" w:space="0" w:color="D9D9E3"/>
          <w:left w:val="single" w:sz="4" w:space="0" w:color="D9D9E3"/>
          <w:bottom w:val="single" w:sz="4" w:space="0" w:color="D9D9E3"/>
          <w:right w:val="single" w:sz="4" w:space="0" w:color="D9D9E3"/>
        </w:pBdr>
        <w:spacing w:before="300"/>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lastRenderedPageBreak/>
        <w:t xml:space="preserve">It's also worth noting that Rancher itself provides a web-based UI for managing Kubernetes clusters, and the exploration with </w:t>
      </w:r>
      <w:r>
        <w:rPr>
          <w:rFonts w:ascii="Ubuntu Mono" w:eastAsia="Ubuntu Mono" w:hAnsi="Ubuntu Mono" w:cs="Ubuntu Mono"/>
          <w:b/>
          <w:sz w:val="18"/>
          <w:szCs w:val="18"/>
        </w:rPr>
        <w:t>k9s</w:t>
      </w:r>
      <w:r>
        <w:rPr>
          <w:rFonts w:ascii="Quattrocento Sans" w:eastAsia="Quattrocento Sans" w:hAnsi="Quattrocento Sans" w:cs="Quattrocento Sans"/>
          <w:sz w:val="21"/>
          <w:szCs w:val="21"/>
        </w:rPr>
        <w:t xml:space="preserve"> complements the graphical interface by providing a command-line, terminal-based exploration option.</w:t>
      </w:r>
    </w:p>
    <w:p w14:paraId="03BCD567" w14:textId="77777777" w:rsidR="00E3314D" w:rsidRDefault="00E3314D">
      <w:pPr>
        <w:rPr>
          <w:rFonts w:ascii="Quattrocento Sans" w:eastAsia="Quattrocento Sans" w:hAnsi="Quattrocento Sans" w:cs="Quattrocento Sans"/>
          <w:sz w:val="21"/>
          <w:szCs w:val="21"/>
        </w:rPr>
      </w:pPr>
    </w:p>
    <w:p w14:paraId="7E538311" w14:textId="77777777" w:rsidR="00E3314D" w:rsidRDefault="00000000">
      <w:pPr>
        <w:rPr>
          <w:rFonts w:ascii="Quattrocento Sans" w:eastAsia="Quattrocento Sans" w:hAnsi="Quattrocento Sans" w:cs="Quattrocento Sans"/>
          <w:b/>
          <w:sz w:val="21"/>
          <w:szCs w:val="21"/>
        </w:rPr>
      </w:pPr>
      <w:r>
        <w:rPr>
          <w:rFonts w:ascii="Quattrocento Sans" w:eastAsia="Quattrocento Sans" w:hAnsi="Quattrocento Sans" w:cs="Quattrocento Sans"/>
          <w:b/>
          <w:sz w:val="21"/>
          <w:szCs w:val="21"/>
        </w:rPr>
        <w:t>You</w:t>
      </w:r>
    </w:p>
    <w:p w14:paraId="64D81B49" w14:textId="77777777" w:rsidR="00E3314D" w:rsidRDefault="00000000">
      <w:pP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What is the exploration teaching you about the rancher installation of the Kubernetes cluster?</w:t>
      </w:r>
    </w:p>
    <w:p w14:paraId="519B9FF4" w14:textId="77777777" w:rsidR="00E3314D" w:rsidRDefault="00E3314D">
      <w:pPr>
        <w:pBdr>
          <w:top w:val="single" w:sz="4" w:space="0" w:color="D9D9E3"/>
          <w:left w:val="single" w:sz="4" w:space="0" w:color="D9D9E3"/>
          <w:bottom w:val="single" w:sz="4" w:space="0" w:color="D9D9E3"/>
          <w:right w:val="single" w:sz="4" w:space="0" w:color="D9D9E3"/>
        </w:pBdr>
        <w:rPr>
          <w:rFonts w:ascii="Quattrocento Sans" w:eastAsia="Quattrocento Sans" w:hAnsi="Quattrocento Sans" w:cs="Quattrocento Sans"/>
          <w:sz w:val="21"/>
          <w:szCs w:val="21"/>
        </w:rPr>
      </w:pPr>
    </w:p>
    <w:p w14:paraId="5A5424B6" w14:textId="77777777" w:rsidR="00E3314D" w:rsidRDefault="00000000">
      <w:pPr>
        <w:pBdr>
          <w:top w:val="single" w:sz="4" w:space="0" w:color="D9D9E3"/>
          <w:left w:val="single" w:sz="4" w:space="0"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 xml:space="preserve">The exploration of a Kubernetes cluster using tools like </w:t>
      </w:r>
      <w:r>
        <w:rPr>
          <w:rFonts w:ascii="Ubuntu Mono" w:eastAsia="Ubuntu Mono" w:hAnsi="Ubuntu Mono" w:cs="Ubuntu Mono"/>
          <w:b/>
          <w:sz w:val="18"/>
          <w:szCs w:val="18"/>
        </w:rPr>
        <w:t>k9s</w:t>
      </w:r>
      <w:r>
        <w:rPr>
          <w:rFonts w:ascii="Quattrocento Sans" w:eastAsia="Quattrocento Sans" w:hAnsi="Quattrocento Sans" w:cs="Quattrocento Sans"/>
          <w:sz w:val="21"/>
          <w:szCs w:val="21"/>
        </w:rPr>
        <w:t xml:space="preserve"> can provide insights into</w:t>
      </w:r>
    </w:p>
    <w:p w14:paraId="6911487C" w14:textId="77777777" w:rsidR="00E3314D" w:rsidRDefault="00000000">
      <w:pPr>
        <w:pBdr>
          <w:top w:val="single" w:sz="4" w:space="0" w:color="D9D9E3"/>
          <w:left w:val="single" w:sz="4" w:space="0" w:color="D9D9E3"/>
          <w:bottom w:val="single" w:sz="4" w:space="0" w:color="D9D9E3"/>
          <w:right w:val="single" w:sz="4" w:space="0" w:color="D9D9E3"/>
        </w:pBdr>
        <w:spacing w:after="300"/>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various aspects of the cluster, including its configuration, health, and resource utilization. Specifically for Rancher-managed clusters, the exploration might reveal:</w:t>
      </w:r>
    </w:p>
    <w:p w14:paraId="5716AC3D" w14:textId="77777777" w:rsidR="00E3314D" w:rsidRDefault="00000000">
      <w:pPr>
        <w:numPr>
          <w:ilvl w:val="0"/>
          <w:numId w:val="5"/>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b/>
          <w:sz w:val="21"/>
          <w:szCs w:val="21"/>
        </w:rPr>
        <w:t>Rancher Workloads:</w:t>
      </w:r>
    </w:p>
    <w:p w14:paraId="1BDA8F48" w14:textId="77777777" w:rsidR="00E3314D" w:rsidRDefault="00000000">
      <w:pPr>
        <w:numPr>
          <w:ilvl w:val="1"/>
          <w:numId w:val="5"/>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Rancher typically uses custom resources to manage workloads. You might see Rancher-specific custom resources for clusters, projects, and other Rancher-managed entities.</w:t>
      </w:r>
    </w:p>
    <w:p w14:paraId="2AB77EF2" w14:textId="77777777" w:rsidR="00E3314D" w:rsidRDefault="00000000">
      <w:pPr>
        <w:numPr>
          <w:ilvl w:val="0"/>
          <w:numId w:val="5"/>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b/>
          <w:sz w:val="21"/>
          <w:szCs w:val="21"/>
        </w:rPr>
        <w:t>Rancher Agents and Pods:</w:t>
      </w:r>
    </w:p>
    <w:p w14:paraId="5C8DCFD2" w14:textId="77777777" w:rsidR="00E3314D" w:rsidRDefault="00000000">
      <w:pPr>
        <w:numPr>
          <w:ilvl w:val="1"/>
          <w:numId w:val="5"/>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Investigate the status and health of Rancher agents and pods running on the nodes. This is crucial for ensuring Rancher's control over the cluster.</w:t>
      </w:r>
    </w:p>
    <w:p w14:paraId="476A9730" w14:textId="77777777" w:rsidR="00E3314D" w:rsidRDefault="00000000">
      <w:pPr>
        <w:numPr>
          <w:ilvl w:val="0"/>
          <w:numId w:val="5"/>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b/>
          <w:sz w:val="21"/>
          <w:szCs w:val="21"/>
        </w:rPr>
        <w:t>Node Health:</w:t>
      </w:r>
    </w:p>
    <w:p w14:paraId="5F36D57E" w14:textId="77777777" w:rsidR="00E3314D" w:rsidRDefault="00000000">
      <w:pPr>
        <w:numPr>
          <w:ilvl w:val="1"/>
          <w:numId w:val="5"/>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Check the health and resource usage of individual nodes to ensure they are performing well. Rancher relies on these nodes to deploy and manage workloads.</w:t>
      </w:r>
    </w:p>
    <w:p w14:paraId="55A9206F" w14:textId="77777777" w:rsidR="00E3314D" w:rsidRDefault="00000000">
      <w:pPr>
        <w:numPr>
          <w:ilvl w:val="0"/>
          <w:numId w:val="5"/>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b/>
          <w:sz w:val="21"/>
          <w:szCs w:val="21"/>
        </w:rPr>
        <w:t>Cluster Configuration:</w:t>
      </w:r>
    </w:p>
    <w:p w14:paraId="544E1E1C" w14:textId="77777777" w:rsidR="00E3314D" w:rsidRDefault="00000000">
      <w:pPr>
        <w:numPr>
          <w:ilvl w:val="1"/>
          <w:numId w:val="5"/>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Explore the cluster configuration to understand any Rancher-specific configurations or settings applied to the cluster.</w:t>
      </w:r>
    </w:p>
    <w:p w14:paraId="53E60591" w14:textId="77777777" w:rsidR="00E3314D" w:rsidRDefault="00000000">
      <w:pPr>
        <w:numPr>
          <w:ilvl w:val="0"/>
          <w:numId w:val="5"/>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b/>
          <w:sz w:val="21"/>
          <w:szCs w:val="21"/>
        </w:rPr>
        <w:t>Rancher System Pods:</w:t>
      </w:r>
    </w:p>
    <w:p w14:paraId="3A706D02" w14:textId="77777777" w:rsidR="00E3314D" w:rsidRDefault="00000000">
      <w:pPr>
        <w:numPr>
          <w:ilvl w:val="1"/>
          <w:numId w:val="5"/>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Inspect pods related to the Rancher system to ensure that critical components, such as the Rancher server, are running smoothly.</w:t>
      </w:r>
    </w:p>
    <w:p w14:paraId="0612BDB2" w14:textId="77777777" w:rsidR="00E3314D" w:rsidRDefault="00000000">
      <w:pPr>
        <w:numPr>
          <w:ilvl w:val="0"/>
          <w:numId w:val="5"/>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b/>
          <w:sz w:val="21"/>
          <w:szCs w:val="21"/>
        </w:rPr>
        <w:t>Projects and Namespaces:</w:t>
      </w:r>
    </w:p>
    <w:p w14:paraId="18041295" w14:textId="77777777" w:rsidR="00E3314D" w:rsidRDefault="00000000">
      <w:pPr>
        <w:numPr>
          <w:ilvl w:val="1"/>
          <w:numId w:val="5"/>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Understand how Rancher organizes workloads into projects and namespaces. This can give you insights into the multi-tenancy aspects managed by Rancher.</w:t>
      </w:r>
    </w:p>
    <w:p w14:paraId="6F49AB74" w14:textId="77777777" w:rsidR="00E3314D" w:rsidRDefault="00000000">
      <w:pPr>
        <w:numPr>
          <w:ilvl w:val="0"/>
          <w:numId w:val="5"/>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b/>
          <w:sz w:val="21"/>
          <w:szCs w:val="21"/>
        </w:rPr>
        <w:t>Monitoring and Logging:</w:t>
      </w:r>
    </w:p>
    <w:p w14:paraId="78436C5C" w14:textId="77777777" w:rsidR="00E3314D" w:rsidRDefault="00000000">
      <w:pPr>
        <w:numPr>
          <w:ilvl w:val="1"/>
          <w:numId w:val="5"/>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 xml:space="preserve">Depending on the configuration, you might use </w:t>
      </w:r>
      <w:r>
        <w:rPr>
          <w:rFonts w:ascii="Ubuntu Mono" w:eastAsia="Ubuntu Mono" w:hAnsi="Ubuntu Mono" w:cs="Ubuntu Mono"/>
          <w:b/>
          <w:sz w:val="18"/>
          <w:szCs w:val="18"/>
        </w:rPr>
        <w:t>k9s</w:t>
      </w:r>
      <w:r>
        <w:rPr>
          <w:rFonts w:ascii="Quattrocento Sans" w:eastAsia="Quattrocento Sans" w:hAnsi="Quattrocento Sans" w:cs="Quattrocento Sans"/>
          <w:sz w:val="21"/>
          <w:szCs w:val="21"/>
        </w:rPr>
        <w:t xml:space="preserve"> to explore monitoring and logging resources set up by Rancher to gain visibility into the cluster's health and performance.</w:t>
      </w:r>
    </w:p>
    <w:p w14:paraId="4DA102ED" w14:textId="77777777" w:rsidR="00E3314D" w:rsidRDefault="00000000">
      <w:pPr>
        <w:numPr>
          <w:ilvl w:val="0"/>
          <w:numId w:val="5"/>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b/>
          <w:sz w:val="21"/>
          <w:szCs w:val="21"/>
        </w:rPr>
        <w:t>Cluster and Project Events:</w:t>
      </w:r>
    </w:p>
    <w:p w14:paraId="34FA2187" w14:textId="77777777" w:rsidR="00E3314D" w:rsidRDefault="00000000">
      <w:pPr>
        <w:numPr>
          <w:ilvl w:val="1"/>
          <w:numId w:val="5"/>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Monitor events related to Rancher-managed clusters and projects to understand changes, issues, or activities within the Rancher environment.</w:t>
      </w:r>
    </w:p>
    <w:p w14:paraId="7AE5134D" w14:textId="77777777" w:rsidR="00E3314D" w:rsidRDefault="00000000">
      <w:pPr>
        <w:numPr>
          <w:ilvl w:val="0"/>
          <w:numId w:val="5"/>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b/>
          <w:sz w:val="21"/>
          <w:szCs w:val="21"/>
        </w:rPr>
        <w:t>Rancher-specific Resources:</w:t>
      </w:r>
    </w:p>
    <w:p w14:paraId="41227A51" w14:textId="77777777" w:rsidR="00E3314D" w:rsidRDefault="00000000">
      <w:pPr>
        <w:numPr>
          <w:ilvl w:val="1"/>
          <w:numId w:val="5"/>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 xml:space="preserve">Rancher may introduce its own custom resources or controllers to extend Kubernetes functionality. Use </w:t>
      </w:r>
      <w:r>
        <w:rPr>
          <w:rFonts w:ascii="Ubuntu Mono" w:eastAsia="Ubuntu Mono" w:hAnsi="Ubuntu Mono" w:cs="Ubuntu Mono"/>
          <w:b/>
          <w:sz w:val="18"/>
          <w:szCs w:val="18"/>
        </w:rPr>
        <w:t>k9s</w:t>
      </w:r>
      <w:r>
        <w:rPr>
          <w:rFonts w:ascii="Quattrocento Sans" w:eastAsia="Quattrocento Sans" w:hAnsi="Quattrocento Sans" w:cs="Quattrocento Sans"/>
          <w:sz w:val="21"/>
          <w:szCs w:val="21"/>
        </w:rPr>
        <w:t xml:space="preserve"> to explore these resources and understand their roles.</w:t>
      </w:r>
    </w:p>
    <w:p w14:paraId="62BB4D51" w14:textId="77777777" w:rsidR="00E3314D" w:rsidRDefault="00000000">
      <w:pPr>
        <w:numPr>
          <w:ilvl w:val="0"/>
          <w:numId w:val="5"/>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b/>
          <w:sz w:val="21"/>
          <w:szCs w:val="21"/>
        </w:rPr>
        <w:t>Integration with Rancher UI:</w:t>
      </w:r>
    </w:p>
    <w:p w14:paraId="4691F8BD" w14:textId="77777777" w:rsidR="00E3314D" w:rsidRDefault="00000000">
      <w:pPr>
        <w:numPr>
          <w:ilvl w:val="1"/>
          <w:numId w:val="5"/>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sz w:val="21"/>
          <w:szCs w:val="21"/>
        </w:rPr>
      </w:pPr>
      <w:r>
        <w:rPr>
          <w:rFonts w:ascii="Quattrocento Sans" w:eastAsia="Quattrocento Sans" w:hAnsi="Quattrocento Sans" w:cs="Quattrocento Sans"/>
          <w:sz w:val="21"/>
          <w:szCs w:val="21"/>
        </w:rPr>
        <w:t xml:space="preserve">The exploration with </w:t>
      </w:r>
      <w:r>
        <w:rPr>
          <w:rFonts w:ascii="Ubuntu Mono" w:eastAsia="Ubuntu Mono" w:hAnsi="Ubuntu Mono" w:cs="Ubuntu Mono"/>
          <w:b/>
          <w:sz w:val="18"/>
          <w:szCs w:val="18"/>
        </w:rPr>
        <w:t>k9s</w:t>
      </w:r>
      <w:r>
        <w:rPr>
          <w:rFonts w:ascii="Quattrocento Sans" w:eastAsia="Quattrocento Sans" w:hAnsi="Quattrocento Sans" w:cs="Quattrocento Sans"/>
          <w:sz w:val="21"/>
          <w:szCs w:val="21"/>
        </w:rPr>
        <w:t xml:space="preserve"> complements the Rancher web-based UI. Understanding how the cluster looks from both perspectives can provide a more comprehensive view.</w:t>
      </w:r>
    </w:p>
    <w:p w14:paraId="69003C1B" w14:textId="77777777" w:rsidR="00E3314D" w:rsidRDefault="00000000">
      <w:r>
        <w:br/>
        <w:t>In Master:</w:t>
      </w:r>
    </w:p>
    <w:p w14:paraId="490EC2A8" w14:textId="77777777" w:rsidR="00E3314D" w:rsidRDefault="00000000">
      <w:r>
        <w:lastRenderedPageBreak/>
        <w:br/>
      </w:r>
      <w:r>
        <w:rPr>
          <w:noProof/>
        </w:rPr>
        <w:drawing>
          <wp:inline distT="114300" distB="114300" distL="114300" distR="114300" wp14:anchorId="56C9C692" wp14:editId="15D3A01D">
            <wp:extent cx="5759140" cy="3238500"/>
            <wp:effectExtent l="0" t="0" r="0" b="0"/>
            <wp:docPr id="3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6"/>
                    <a:srcRect/>
                    <a:stretch>
                      <a:fillRect/>
                    </a:stretch>
                  </pic:blipFill>
                  <pic:spPr>
                    <a:xfrm>
                      <a:off x="0" y="0"/>
                      <a:ext cx="5759140" cy="3238500"/>
                    </a:xfrm>
                    <a:prstGeom prst="rect">
                      <a:avLst/>
                    </a:prstGeom>
                    <a:ln/>
                  </pic:spPr>
                </pic:pic>
              </a:graphicData>
            </a:graphic>
          </wp:inline>
        </w:drawing>
      </w:r>
      <w:r>
        <w:br/>
      </w:r>
      <w:r>
        <w:br/>
      </w:r>
    </w:p>
    <w:p w14:paraId="564E819E" w14:textId="77777777" w:rsidR="00E3314D" w:rsidRDefault="00000000">
      <w:pPr>
        <w:ind w:left="131"/>
      </w:pPr>
      <w:r>
        <w:t>2.2. How can you create an instance of a nginx on your cluster?</w:t>
      </w:r>
      <w:r>
        <w:br/>
        <w:t>(Check the logs to see if its running, when finished)</w:t>
      </w:r>
      <w:r>
        <w:br/>
      </w:r>
    </w:p>
    <w:p w14:paraId="1CCF7B65" w14:textId="77777777" w:rsidR="00E3314D" w:rsidRDefault="00000000">
      <w:pPr>
        <w:ind w:left="131"/>
      </w:pPr>
      <w:r>
        <w:rPr>
          <w:b/>
        </w:rPr>
        <w:t xml:space="preserve">Logs: </w:t>
      </w:r>
      <w:r>
        <w:br/>
      </w:r>
      <w:r>
        <w:rPr>
          <w:noProof/>
        </w:rPr>
        <w:drawing>
          <wp:inline distT="114300" distB="114300" distL="114300" distR="114300" wp14:anchorId="72B2408A" wp14:editId="3B62DD54">
            <wp:extent cx="5759140" cy="3238500"/>
            <wp:effectExtent l="0" t="0" r="0" b="0"/>
            <wp:docPr id="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7"/>
                    <a:srcRect/>
                    <a:stretch>
                      <a:fillRect/>
                    </a:stretch>
                  </pic:blipFill>
                  <pic:spPr>
                    <a:xfrm>
                      <a:off x="0" y="0"/>
                      <a:ext cx="5759140" cy="3238500"/>
                    </a:xfrm>
                    <a:prstGeom prst="rect">
                      <a:avLst/>
                    </a:prstGeom>
                    <a:ln/>
                  </pic:spPr>
                </pic:pic>
              </a:graphicData>
            </a:graphic>
          </wp:inline>
        </w:drawing>
      </w:r>
    </w:p>
    <w:p w14:paraId="5EBD81DE" w14:textId="77777777" w:rsidR="00E3314D" w:rsidRDefault="00E3314D">
      <w:pPr>
        <w:ind w:left="131"/>
      </w:pPr>
    </w:p>
    <w:p w14:paraId="272C19FC" w14:textId="77777777" w:rsidR="00E3314D" w:rsidRDefault="00000000">
      <w:pPr>
        <w:ind w:left="131"/>
      </w:pPr>
      <w:r>
        <w:br/>
      </w:r>
    </w:p>
    <w:p w14:paraId="61EDA772" w14:textId="77777777" w:rsidR="00E3314D" w:rsidRDefault="00000000">
      <w:pPr>
        <w:ind w:left="131"/>
      </w:pPr>
      <w:r>
        <w:br/>
      </w:r>
    </w:p>
    <w:p w14:paraId="753DA484" w14:textId="77777777" w:rsidR="00E3314D" w:rsidRDefault="00000000">
      <w:pPr>
        <w:ind w:left="131"/>
        <w:rPr>
          <w:b/>
        </w:rPr>
      </w:pPr>
      <w:r>
        <w:rPr>
          <w:b/>
        </w:rPr>
        <w:lastRenderedPageBreak/>
        <w:t xml:space="preserve">create an instance of a nginx on your </w:t>
      </w:r>
      <w:proofErr w:type="gramStart"/>
      <w:r>
        <w:rPr>
          <w:b/>
        </w:rPr>
        <w:t>cluster</w:t>
      </w:r>
      <w:proofErr w:type="gramEnd"/>
    </w:p>
    <w:p w14:paraId="58DD4F91" w14:textId="77777777" w:rsidR="00E3314D" w:rsidRDefault="00000000">
      <w:pPr>
        <w:ind w:left="131"/>
      </w:pPr>
      <w:r>
        <w:rPr>
          <w:noProof/>
        </w:rPr>
        <w:drawing>
          <wp:inline distT="114300" distB="114300" distL="114300" distR="114300" wp14:anchorId="5AD1A845" wp14:editId="38314738">
            <wp:extent cx="5759140" cy="3238500"/>
            <wp:effectExtent l="0" t="0" r="0" b="0"/>
            <wp:docPr id="2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8"/>
                    <a:srcRect/>
                    <a:stretch>
                      <a:fillRect/>
                    </a:stretch>
                  </pic:blipFill>
                  <pic:spPr>
                    <a:xfrm>
                      <a:off x="0" y="0"/>
                      <a:ext cx="5759140" cy="3238500"/>
                    </a:xfrm>
                    <a:prstGeom prst="rect">
                      <a:avLst/>
                    </a:prstGeom>
                    <a:ln/>
                  </pic:spPr>
                </pic:pic>
              </a:graphicData>
            </a:graphic>
          </wp:inline>
        </w:drawing>
      </w:r>
      <w:r>
        <w:rPr>
          <w:noProof/>
        </w:rPr>
        <w:drawing>
          <wp:inline distT="114300" distB="114300" distL="114300" distR="114300" wp14:anchorId="5585F540" wp14:editId="0F1E8426">
            <wp:extent cx="5759140" cy="3238500"/>
            <wp:effectExtent l="0" t="0" r="0" b="0"/>
            <wp:docPr id="1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9"/>
                    <a:srcRect/>
                    <a:stretch>
                      <a:fillRect/>
                    </a:stretch>
                  </pic:blipFill>
                  <pic:spPr>
                    <a:xfrm>
                      <a:off x="0" y="0"/>
                      <a:ext cx="5759140" cy="3238500"/>
                    </a:xfrm>
                    <a:prstGeom prst="rect">
                      <a:avLst/>
                    </a:prstGeom>
                    <a:ln/>
                  </pic:spPr>
                </pic:pic>
              </a:graphicData>
            </a:graphic>
          </wp:inline>
        </w:drawing>
      </w:r>
    </w:p>
    <w:p w14:paraId="3D425201" w14:textId="77777777" w:rsidR="00E3314D" w:rsidRDefault="00E3314D">
      <w:pPr>
        <w:ind w:left="131"/>
      </w:pPr>
    </w:p>
    <w:p w14:paraId="3450D285" w14:textId="77777777" w:rsidR="00E3314D" w:rsidRDefault="00000000">
      <w:pPr>
        <w:ind w:left="131"/>
      </w:pPr>
      <w:r>
        <w:t xml:space="preserve">2.3. Is the nginx accessible from your browser? </w:t>
      </w:r>
      <w:r>
        <w:br/>
        <w:t>(Why is it/isn’t it accessible?)</w:t>
      </w:r>
      <w:r>
        <w:br/>
      </w:r>
      <w:r>
        <w:br/>
        <w:t>No it is not accessible from the browser.</w:t>
      </w:r>
    </w:p>
    <w:p w14:paraId="1BA91036" w14:textId="77777777" w:rsidR="00E3314D" w:rsidRDefault="00E3314D">
      <w:pPr>
        <w:ind w:left="131"/>
      </w:pPr>
    </w:p>
    <w:p w14:paraId="3FDF9D91" w14:textId="77777777" w:rsidR="00E3314D" w:rsidRDefault="00000000">
      <w:pPr>
        <w:ind w:left="131"/>
      </w:pPr>
      <w:r>
        <w:lastRenderedPageBreak/>
        <w:br/>
      </w:r>
      <w:r>
        <w:rPr>
          <w:noProof/>
        </w:rPr>
        <w:drawing>
          <wp:inline distT="114300" distB="114300" distL="114300" distR="114300" wp14:anchorId="20C06EDD" wp14:editId="1169CB96">
            <wp:extent cx="5759140" cy="3238500"/>
            <wp:effectExtent l="0" t="0" r="0" b="0"/>
            <wp:docPr id="1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0"/>
                    <a:srcRect/>
                    <a:stretch>
                      <a:fillRect/>
                    </a:stretch>
                  </pic:blipFill>
                  <pic:spPr>
                    <a:xfrm>
                      <a:off x="0" y="0"/>
                      <a:ext cx="5759140" cy="3238500"/>
                    </a:xfrm>
                    <a:prstGeom prst="rect">
                      <a:avLst/>
                    </a:prstGeom>
                    <a:ln/>
                  </pic:spPr>
                </pic:pic>
              </a:graphicData>
            </a:graphic>
          </wp:inline>
        </w:drawing>
      </w:r>
    </w:p>
    <w:p w14:paraId="00AC9521" w14:textId="77777777" w:rsidR="00E3314D" w:rsidRDefault="00E3314D">
      <w:pPr>
        <w:ind w:left="131"/>
      </w:pPr>
    </w:p>
    <w:p w14:paraId="77E1B11B" w14:textId="77777777" w:rsidR="00E3314D" w:rsidRDefault="00000000">
      <w:pPr>
        <w:ind w:left="131"/>
      </w:pPr>
      <w:r>
        <w:t>then to access it from browser we need to follow some steps:</w:t>
      </w:r>
    </w:p>
    <w:p w14:paraId="285459C3" w14:textId="77777777" w:rsidR="00E3314D" w:rsidRDefault="00E3314D">
      <w:pPr>
        <w:ind w:left="131"/>
      </w:pPr>
    </w:p>
    <w:p w14:paraId="47046415" w14:textId="77777777" w:rsidR="00E3314D" w:rsidRDefault="00000000">
      <w:pPr>
        <w:ind w:left="131"/>
      </w:pPr>
      <w:r>
        <w:t xml:space="preserve">we need to create </w:t>
      </w:r>
      <w:proofErr w:type="spellStart"/>
      <w:r>
        <w:t>development.yaml</w:t>
      </w:r>
      <w:proofErr w:type="spellEnd"/>
      <w:r>
        <w:t xml:space="preserve"> </w:t>
      </w:r>
      <w:proofErr w:type="gramStart"/>
      <w:r>
        <w:t>file</w:t>
      </w:r>
      <w:proofErr w:type="gramEnd"/>
    </w:p>
    <w:p w14:paraId="0E805618" w14:textId="77777777" w:rsidR="00E3314D" w:rsidRDefault="00E3314D">
      <w:pPr>
        <w:ind w:left="131"/>
      </w:pPr>
    </w:p>
    <w:p w14:paraId="6C738FBD" w14:textId="77777777" w:rsidR="00E3314D" w:rsidRDefault="00000000">
      <w:pPr>
        <w:ind w:left="131"/>
      </w:pPr>
      <w:r>
        <w:rPr>
          <w:noProof/>
        </w:rPr>
        <w:drawing>
          <wp:inline distT="114300" distB="114300" distL="114300" distR="114300" wp14:anchorId="22B3EEEB" wp14:editId="6BE17467">
            <wp:extent cx="5759140" cy="28448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759140" cy="2844800"/>
                    </a:xfrm>
                    <a:prstGeom prst="rect">
                      <a:avLst/>
                    </a:prstGeom>
                    <a:ln/>
                  </pic:spPr>
                </pic:pic>
              </a:graphicData>
            </a:graphic>
          </wp:inline>
        </w:drawing>
      </w:r>
    </w:p>
    <w:p w14:paraId="285E2844" w14:textId="77777777" w:rsidR="00E3314D" w:rsidRDefault="00E3314D">
      <w:pPr>
        <w:ind w:left="131"/>
      </w:pPr>
    </w:p>
    <w:p w14:paraId="3F3B940B" w14:textId="77777777" w:rsidR="00E3314D" w:rsidRDefault="00000000">
      <w:pPr>
        <w:ind w:left="131"/>
      </w:pPr>
      <w:r>
        <w:t xml:space="preserve">then we need a </w:t>
      </w:r>
      <w:proofErr w:type="spellStart"/>
      <w:r>
        <w:t>service.yaml</w:t>
      </w:r>
      <w:proofErr w:type="spellEnd"/>
      <w:r>
        <w:t xml:space="preserve"> file</w:t>
      </w:r>
    </w:p>
    <w:p w14:paraId="6BAB2D94" w14:textId="77777777" w:rsidR="00E3314D" w:rsidRDefault="00000000">
      <w:pPr>
        <w:ind w:left="131"/>
      </w:pPr>
      <w:r>
        <w:rPr>
          <w:noProof/>
        </w:rPr>
        <w:lastRenderedPageBreak/>
        <w:drawing>
          <wp:inline distT="114300" distB="114300" distL="114300" distR="114300" wp14:anchorId="433B74C0" wp14:editId="5AFAC1CA">
            <wp:extent cx="5759140" cy="16256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59140" cy="1625600"/>
                    </a:xfrm>
                    <a:prstGeom prst="rect">
                      <a:avLst/>
                    </a:prstGeom>
                    <a:ln/>
                  </pic:spPr>
                </pic:pic>
              </a:graphicData>
            </a:graphic>
          </wp:inline>
        </w:drawing>
      </w:r>
    </w:p>
    <w:p w14:paraId="210080D3" w14:textId="77777777" w:rsidR="00E3314D" w:rsidRDefault="00E3314D"/>
    <w:p w14:paraId="2B5AF472" w14:textId="77777777" w:rsidR="00E3314D" w:rsidRDefault="00000000">
      <w:pPr>
        <w:ind w:left="131"/>
      </w:pPr>
      <w:r>
        <w:t xml:space="preserve">then </w:t>
      </w:r>
      <w:proofErr w:type="gramStart"/>
      <w:r>
        <w:t>apply</w:t>
      </w:r>
      <w:proofErr w:type="gramEnd"/>
      <w:r>
        <w:t xml:space="preserve"> </w:t>
      </w:r>
    </w:p>
    <w:p w14:paraId="5B60926D" w14:textId="77777777" w:rsidR="00E3314D" w:rsidRDefault="00E3314D">
      <w:pPr>
        <w:ind w:left="131"/>
      </w:pPr>
    </w:p>
    <w:p w14:paraId="22DE57B6" w14:textId="77777777" w:rsidR="00E3314D" w:rsidRDefault="00000000">
      <w:pPr>
        <w:ind w:left="131"/>
        <w:rPr>
          <w:rFonts w:ascii="Ubuntu Mono" w:eastAsia="Ubuntu Mono" w:hAnsi="Ubuntu Mono" w:cs="Ubuntu Mono"/>
          <w:color w:val="111827"/>
          <w:sz w:val="21"/>
          <w:szCs w:val="21"/>
        </w:rPr>
      </w:pPr>
      <w:proofErr w:type="spellStart"/>
      <w:r>
        <w:rPr>
          <w:rFonts w:ascii="Ubuntu Mono" w:eastAsia="Ubuntu Mono" w:hAnsi="Ubuntu Mono" w:cs="Ubuntu Mono"/>
          <w:color w:val="111827"/>
          <w:sz w:val="21"/>
          <w:szCs w:val="21"/>
        </w:rPr>
        <w:t>kubectl</w:t>
      </w:r>
      <w:proofErr w:type="spellEnd"/>
      <w:r>
        <w:rPr>
          <w:rFonts w:ascii="Ubuntu Mono" w:eastAsia="Ubuntu Mono" w:hAnsi="Ubuntu Mono" w:cs="Ubuntu Mono"/>
          <w:color w:val="111827"/>
          <w:sz w:val="21"/>
          <w:szCs w:val="21"/>
        </w:rPr>
        <w:t xml:space="preserve"> apply -f nginx-</w:t>
      </w:r>
      <w:proofErr w:type="spellStart"/>
      <w:proofErr w:type="gramStart"/>
      <w:r>
        <w:rPr>
          <w:rFonts w:ascii="Ubuntu Mono" w:eastAsia="Ubuntu Mono" w:hAnsi="Ubuntu Mono" w:cs="Ubuntu Mono"/>
          <w:color w:val="111827"/>
          <w:sz w:val="21"/>
          <w:szCs w:val="21"/>
        </w:rPr>
        <w:t>deployment.yaml</w:t>
      </w:r>
      <w:proofErr w:type="spellEnd"/>
      <w:proofErr w:type="gramEnd"/>
    </w:p>
    <w:p w14:paraId="46D79B1D" w14:textId="77777777" w:rsidR="00E3314D" w:rsidRDefault="00000000">
      <w:pPr>
        <w:ind w:left="131"/>
        <w:rPr>
          <w:rFonts w:ascii="Ubuntu Mono" w:eastAsia="Ubuntu Mono" w:hAnsi="Ubuntu Mono" w:cs="Ubuntu Mono"/>
          <w:color w:val="111827"/>
          <w:sz w:val="21"/>
          <w:szCs w:val="21"/>
        </w:rPr>
      </w:pPr>
      <w:proofErr w:type="spellStart"/>
      <w:r>
        <w:rPr>
          <w:rFonts w:ascii="Ubuntu Mono" w:eastAsia="Ubuntu Mono" w:hAnsi="Ubuntu Mono" w:cs="Ubuntu Mono"/>
          <w:color w:val="111827"/>
          <w:sz w:val="21"/>
          <w:szCs w:val="21"/>
        </w:rPr>
        <w:t>kubectl</w:t>
      </w:r>
      <w:proofErr w:type="spellEnd"/>
      <w:r>
        <w:rPr>
          <w:rFonts w:ascii="Ubuntu Mono" w:eastAsia="Ubuntu Mono" w:hAnsi="Ubuntu Mono" w:cs="Ubuntu Mono"/>
          <w:color w:val="111827"/>
          <w:sz w:val="21"/>
          <w:szCs w:val="21"/>
        </w:rPr>
        <w:t xml:space="preserve"> apply -f nginx-</w:t>
      </w:r>
      <w:proofErr w:type="spellStart"/>
      <w:proofErr w:type="gramStart"/>
      <w:r>
        <w:rPr>
          <w:rFonts w:ascii="Ubuntu Mono" w:eastAsia="Ubuntu Mono" w:hAnsi="Ubuntu Mono" w:cs="Ubuntu Mono"/>
          <w:color w:val="111827"/>
          <w:sz w:val="21"/>
          <w:szCs w:val="21"/>
        </w:rPr>
        <w:t>service.yaml</w:t>
      </w:r>
      <w:proofErr w:type="spellEnd"/>
      <w:proofErr w:type="gramEnd"/>
    </w:p>
    <w:p w14:paraId="586671A3" w14:textId="77777777" w:rsidR="00E3314D" w:rsidRDefault="00E3314D">
      <w:pPr>
        <w:ind w:left="131"/>
      </w:pPr>
    </w:p>
    <w:p w14:paraId="6D226CB4" w14:textId="77777777" w:rsidR="00E3314D" w:rsidRDefault="00E3314D">
      <w:pPr>
        <w:ind w:left="131"/>
      </w:pPr>
    </w:p>
    <w:p w14:paraId="5CB12435" w14:textId="77777777" w:rsidR="00E3314D" w:rsidRDefault="00000000">
      <w:pPr>
        <w:ind w:left="131"/>
      </w:pPr>
      <w:r>
        <w:rPr>
          <w:noProof/>
        </w:rPr>
        <w:drawing>
          <wp:inline distT="114300" distB="114300" distL="114300" distR="114300" wp14:anchorId="60E94CA1" wp14:editId="712DAC0E">
            <wp:extent cx="5759140" cy="3238500"/>
            <wp:effectExtent l="0" t="0" r="0" b="0"/>
            <wp:docPr id="3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3"/>
                    <a:srcRect/>
                    <a:stretch>
                      <a:fillRect/>
                    </a:stretch>
                  </pic:blipFill>
                  <pic:spPr>
                    <a:xfrm>
                      <a:off x="0" y="0"/>
                      <a:ext cx="5759140" cy="3238500"/>
                    </a:xfrm>
                    <a:prstGeom prst="rect">
                      <a:avLst/>
                    </a:prstGeom>
                    <a:ln/>
                  </pic:spPr>
                </pic:pic>
              </a:graphicData>
            </a:graphic>
          </wp:inline>
        </w:drawing>
      </w:r>
      <w:r>
        <w:br/>
      </w:r>
    </w:p>
    <w:p w14:paraId="12C6F7F9" w14:textId="77777777" w:rsidR="00E3314D" w:rsidRDefault="00000000">
      <w:pPr>
        <w:ind w:left="131"/>
      </w:pPr>
      <w:r>
        <w:t xml:space="preserve">2.4. Explore the resources you created using k9s. What options do you see making the nginx available from your browser? (For </w:t>
      </w:r>
      <w:proofErr w:type="gramStart"/>
      <w:r>
        <w:t>now</w:t>
      </w:r>
      <w:proofErr w:type="gramEnd"/>
      <w:r>
        <w:t xml:space="preserve"> to test the nginx, you can use the k9s Port-Forwarding)</w:t>
      </w:r>
    </w:p>
    <w:p w14:paraId="7623C274" w14:textId="77777777" w:rsidR="00E3314D" w:rsidRDefault="00E3314D">
      <w:pPr>
        <w:ind w:left="131"/>
      </w:pPr>
    </w:p>
    <w:p w14:paraId="54E7C26B" w14:textId="77777777" w:rsidR="00E3314D" w:rsidRDefault="00000000">
      <w:pPr>
        <w:pBdr>
          <w:top w:val="none" w:sz="0" w:space="0" w:color="D9D9E3"/>
          <w:left w:val="none" w:sz="0" w:space="0" w:color="D9D9E3"/>
          <w:bottom w:val="none" w:sz="0" w:space="0" w:color="D9D9E3"/>
          <w:right w:val="none" w:sz="0" w:space="0" w:color="D9D9E3"/>
          <w:between w:val="none" w:sz="0" w:space="0" w:color="D9D9E3"/>
        </w:pBdr>
        <w:spacing w:after="300"/>
        <w:rPr>
          <w:rFonts w:ascii="Roboto" w:eastAsia="Roboto" w:hAnsi="Roboto" w:cs="Roboto"/>
          <w:color w:val="374151"/>
        </w:rPr>
      </w:pPr>
      <w:r>
        <w:rPr>
          <w:rFonts w:ascii="Roboto" w:eastAsia="Roboto" w:hAnsi="Roboto" w:cs="Roboto"/>
          <w:color w:val="374151"/>
        </w:rPr>
        <w:t xml:space="preserve">To make Nginx available from your browser for testing purposes using </w:t>
      </w:r>
      <w:r>
        <w:rPr>
          <w:rFonts w:ascii="Ubuntu Mono" w:eastAsia="Ubuntu Mono" w:hAnsi="Ubuntu Mono" w:cs="Ubuntu Mono"/>
          <w:color w:val="374151"/>
          <w:sz w:val="21"/>
          <w:szCs w:val="21"/>
        </w:rPr>
        <w:t>k9s</w:t>
      </w:r>
      <w:r>
        <w:rPr>
          <w:rFonts w:ascii="Roboto" w:eastAsia="Roboto" w:hAnsi="Roboto" w:cs="Roboto"/>
          <w:color w:val="374151"/>
        </w:rPr>
        <w:t xml:space="preserve"> port-forwarding, you can follow these steps:</w:t>
      </w:r>
    </w:p>
    <w:p w14:paraId="5A1A5A76" w14:textId="77777777" w:rsidR="00E3314D" w:rsidRDefault="00000000">
      <w:pPr>
        <w:numPr>
          <w:ilvl w:val="0"/>
          <w:numId w:val="22"/>
        </w:numPr>
        <w:pBdr>
          <w:top w:val="none" w:sz="0" w:space="0" w:color="D9D9E3"/>
          <w:left w:val="none" w:sz="0" w:space="0" w:color="D9D9E3"/>
          <w:bottom w:val="none" w:sz="0" w:space="0" w:color="D9D9E3"/>
          <w:right w:val="none" w:sz="0" w:space="0" w:color="D9D9E3"/>
          <w:between w:val="none" w:sz="0" w:space="0" w:color="D9D9E3"/>
        </w:pBdr>
        <w:spacing w:before="300"/>
      </w:pPr>
      <w:r>
        <w:rPr>
          <w:rFonts w:ascii="Roboto" w:eastAsia="Roboto" w:hAnsi="Roboto" w:cs="Roboto"/>
          <w:b/>
          <w:color w:val="374151"/>
        </w:rPr>
        <w:t>Port-Forward Nginx:</w:t>
      </w:r>
    </w:p>
    <w:p w14:paraId="400D47AB" w14:textId="77777777" w:rsidR="00E3314D" w:rsidRDefault="00000000">
      <w:pPr>
        <w:numPr>
          <w:ilvl w:val="1"/>
          <w:numId w:val="22"/>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 xml:space="preserve">Open </w:t>
      </w:r>
      <w:r>
        <w:rPr>
          <w:rFonts w:ascii="Ubuntu Mono" w:eastAsia="Ubuntu Mono" w:hAnsi="Ubuntu Mono" w:cs="Ubuntu Mono"/>
          <w:color w:val="374151"/>
          <w:sz w:val="21"/>
          <w:szCs w:val="21"/>
        </w:rPr>
        <w:t>k9s</w:t>
      </w:r>
      <w:r>
        <w:rPr>
          <w:rFonts w:ascii="Roboto" w:eastAsia="Roboto" w:hAnsi="Roboto" w:cs="Roboto"/>
          <w:color w:val="374151"/>
        </w:rPr>
        <w:t xml:space="preserve"> and navigate to the Deployment or Pod managing Nginx.</w:t>
      </w:r>
    </w:p>
    <w:p w14:paraId="58834D0D" w14:textId="77777777" w:rsidR="00E3314D" w:rsidRDefault="00000000">
      <w:pPr>
        <w:numPr>
          <w:ilvl w:val="1"/>
          <w:numId w:val="22"/>
        </w:numPr>
        <w:pBdr>
          <w:top w:val="none" w:sz="0" w:space="0" w:color="D9D9E3"/>
          <w:left w:val="none" w:sz="0" w:space="0" w:color="D9D9E3"/>
          <w:bottom w:val="none" w:sz="0" w:space="0" w:color="D9D9E3"/>
          <w:right w:val="none" w:sz="0" w:space="0" w:color="D9D9E3"/>
          <w:between w:val="none" w:sz="0" w:space="0" w:color="D9D9E3"/>
        </w:pBdr>
      </w:pPr>
      <w:r>
        <w:rPr>
          <w:rFonts w:ascii="Roboto" w:eastAsia="Roboto" w:hAnsi="Roboto" w:cs="Roboto"/>
          <w:color w:val="374151"/>
        </w:rPr>
        <w:t xml:space="preserve">Select the Nginx Pod or Deployment and </w:t>
      </w:r>
      <w:proofErr w:type="gramStart"/>
      <w:r>
        <w:rPr>
          <w:rFonts w:ascii="Roboto" w:eastAsia="Roboto" w:hAnsi="Roboto" w:cs="Roboto"/>
          <w:color w:val="374151"/>
        </w:rPr>
        <w:t xml:space="preserve">press </w:t>
      </w:r>
      <w:r>
        <w:rPr>
          <w:rFonts w:ascii="Ubuntu Mono" w:eastAsia="Ubuntu Mono" w:hAnsi="Ubuntu Mono" w:cs="Ubuntu Mono"/>
          <w:color w:val="374151"/>
          <w:sz w:val="21"/>
          <w:szCs w:val="21"/>
        </w:rPr>
        <w:t>:</w:t>
      </w:r>
      <w:proofErr w:type="gramEnd"/>
      <w:r>
        <w:rPr>
          <w:rFonts w:ascii="Roboto" w:eastAsia="Roboto" w:hAnsi="Roboto" w:cs="Roboto"/>
          <w:color w:val="374151"/>
        </w:rPr>
        <w:t xml:space="preserve"> to open a command prompt.</w:t>
      </w:r>
    </w:p>
    <w:p w14:paraId="402FD512" w14:textId="77777777" w:rsidR="00E3314D" w:rsidRDefault="00000000">
      <w:pPr>
        <w:numPr>
          <w:ilvl w:val="1"/>
          <w:numId w:val="22"/>
        </w:numPr>
        <w:pBdr>
          <w:top w:val="none" w:sz="0" w:space="0" w:color="D9D9E3"/>
          <w:left w:val="none" w:sz="0" w:space="0" w:color="D9D9E3"/>
          <w:bottom w:val="none" w:sz="0" w:space="0" w:color="D9D9E3"/>
          <w:right w:val="none" w:sz="0" w:space="0" w:color="D9D9E3"/>
          <w:between w:val="none" w:sz="0" w:space="0" w:color="D9D9E3"/>
        </w:pBdr>
        <w:spacing w:after="300"/>
      </w:pPr>
      <w:r>
        <w:rPr>
          <w:rFonts w:ascii="Roboto" w:eastAsia="Roboto" w:hAnsi="Roboto" w:cs="Roboto"/>
          <w:color w:val="374151"/>
        </w:rPr>
        <w:t xml:space="preserve">Type </w:t>
      </w:r>
      <w:r>
        <w:rPr>
          <w:rFonts w:ascii="Ubuntu Mono" w:eastAsia="Ubuntu Mono" w:hAnsi="Ubuntu Mono" w:cs="Ubuntu Mono"/>
          <w:color w:val="374151"/>
          <w:sz w:val="21"/>
          <w:szCs w:val="21"/>
        </w:rPr>
        <w:t>port-forward deployment/nginx-deployment 8080:80</w:t>
      </w:r>
    </w:p>
    <w:p w14:paraId="060DFC38" w14:textId="77777777" w:rsidR="00E3314D" w:rsidRDefault="00E3314D">
      <w:pPr>
        <w:pBdr>
          <w:top w:val="none" w:sz="0" w:space="0" w:color="D9D9E3"/>
          <w:left w:val="none" w:sz="0" w:space="0" w:color="D9D9E3"/>
          <w:bottom w:val="none" w:sz="0" w:space="0" w:color="D9D9E3"/>
          <w:right w:val="none" w:sz="0" w:space="0" w:color="D9D9E3"/>
          <w:between w:val="none" w:sz="0" w:space="0" w:color="D9D9E3"/>
        </w:pBdr>
        <w:spacing w:before="300" w:after="300"/>
        <w:rPr>
          <w:rFonts w:ascii="Roboto" w:eastAsia="Roboto" w:hAnsi="Roboto" w:cs="Roboto"/>
          <w:color w:val="374151"/>
        </w:rPr>
      </w:pPr>
    </w:p>
    <w:p w14:paraId="61919A4D" w14:textId="77777777" w:rsidR="00E3314D" w:rsidRDefault="00000000">
      <w:pPr>
        <w:numPr>
          <w:ilvl w:val="0"/>
          <w:numId w:val="22"/>
        </w:numPr>
        <w:pBdr>
          <w:top w:val="none" w:sz="0" w:space="0" w:color="D9D9E3"/>
          <w:left w:val="none" w:sz="0" w:space="0" w:color="D9D9E3"/>
          <w:bottom w:val="none" w:sz="0" w:space="0" w:color="D9D9E3"/>
          <w:right w:val="none" w:sz="0" w:space="0" w:color="D9D9E3"/>
          <w:between w:val="none" w:sz="0" w:space="0" w:color="D9D9E3"/>
        </w:pBdr>
        <w:spacing w:before="300"/>
      </w:pPr>
      <w:r>
        <w:rPr>
          <w:rFonts w:ascii="Roboto" w:eastAsia="Roboto" w:hAnsi="Roboto" w:cs="Roboto"/>
          <w:b/>
          <w:color w:val="374151"/>
        </w:rPr>
        <w:lastRenderedPageBreak/>
        <w:t>Access Nginx from Browser:</w:t>
      </w:r>
    </w:p>
    <w:p w14:paraId="29D97163" w14:textId="77777777" w:rsidR="00E3314D" w:rsidRDefault="00000000">
      <w:pPr>
        <w:numPr>
          <w:ilvl w:val="1"/>
          <w:numId w:val="22"/>
        </w:numPr>
        <w:pBdr>
          <w:top w:val="none" w:sz="0" w:space="0" w:color="D9D9E3"/>
          <w:left w:val="none" w:sz="0" w:space="0" w:color="D9D9E3"/>
          <w:bottom w:val="none" w:sz="0" w:space="0" w:color="D9D9E3"/>
          <w:right w:val="none" w:sz="0" w:space="0" w:color="D9D9E3"/>
          <w:between w:val="none" w:sz="0" w:space="0" w:color="D9D9E3"/>
        </w:pBdr>
        <w:spacing w:after="300"/>
      </w:pPr>
      <w:r>
        <w:rPr>
          <w:rFonts w:ascii="Roboto" w:eastAsia="Roboto" w:hAnsi="Roboto" w:cs="Roboto"/>
          <w:color w:val="374151"/>
        </w:rPr>
        <w:t xml:space="preserve">Open your web browser and navigate to </w:t>
      </w:r>
      <w:r>
        <w:rPr>
          <w:rFonts w:ascii="Ubuntu Mono" w:eastAsia="Ubuntu Mono" w:hAnsi="Ubuntu Mono" w:cs="Ubuntu Mono"/>
          <w:color w:val="374151"/>
          <w:sz w:val="21"/>
          <w:szCs w:val="21"/>
        </w:rPr>
        <w:t>http://localhost:8080</w:t>
      </w:r>
      <w:r>
        <w:rPr>
          <w:rFonts w:ascii="Roboto" w:eastAsia="Roboto" w:hAnsi="Roboto" w:cs="Roboto"/>
          <w:color w:val="374151"/>
        </w:rPr>
        <w:t>.</w:t>
      </w:r>
    </w:p>
    <w:p w14:paraId="15DFAEA5" w14:textId="77777777" w:rsidR="00E3314D"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rPr>
          <w:rFonts w:ascii="Roboto" w:eastAsia="Roboto" w:hAnsi="Roboto" w:cs="Roboto"/>
          <w:color w:val="374151"/>
        </w:rPr>
      </w:pPr>
      <w:r>
        <w:rPr>
          <w:rFonts w:ascii="Roboto" w:eastAsia="Roboto" w:hAnsi="Roboto" w:cs="Roboto"/>
          <w:color w:val="374151"/>
        </w:rPr>
        <w:t xml:space="preserve">Now, you should be able to access Nginx from your browser, and any requests to </w:t>
      </w:r>
      <w:r>
        <w:rPr>
          <w:rFonts w:ascii="Ubuntu Mono" w:eastAsia="Ubuntu Mono" w:hAnsi="Ubuntu Mono" w:cs="Ubuntu Mono"/>
          <w:color w:val="374151"/>
          <w:sz w:val="21"/>
          <w:szCs w:val="21"/>
        </w:rPr>
        <w:t>http://localhost:8080</w:t>
      </w:r>
      <w:r>
        <w:rPr>
          <w:rFonts w:ascii="Roboto" w:eastAsia="Roboto" w:hAnsi="Roboto" w:cs="Roboto"/>
          <w:color w:val="374151"/>
        </w:rPr>
        <w:t xml:space="preserve"> will be forwarded to the Nginx Pod running in your Kubernetes cluster.</w:t>
      </w:r>
    </w:p>
    <w:p w14:paraId="413BB4F3" w14:textId="77777777" w:rsidR="00E3314D" w:rsidRDefault="00000000">
      <w:pPr>
        <w:ind w:left="131"/>
      </w:pPr>
      <w:r>
        <w:br/>
      </w:r>
      <w:r>
        <w:br/>
      </w:r>
      <w:r>
        <w:rPr>
          <w:noProof/>
        </w:rPr>
        <w:drawing>
          <wp:inline distT="114300" distB="114300" distL="114300" distR="114300" wp14:anchorId="002E80B0" wp14:editId="130B8D1F">
            <wp:extent cx="5759140" cy="3238500"/>
            <wp:effectExtent l="0" t="0" r="0" b="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4"/>
                    <a:srcRect/>
                    <a:stretch>
                      <a:fillRect/>
                    </a:stretch>
                  </pic:blipFill>
                  <pic:spPr>
                    <a:xfrm>
                      <a:off x="0" y="0"/>
                      <a:ext cx="5759140" cy="3238500"/>
                    </a:xfrm>
                    <a:prstGeom prst="rect">
                      <a:avLst/>
                    </a:prstGeom>
                    <a:ln/>
                  </pic:spPr>
                </pic:pic>
              </a:graphicData>
            </a:graphic>
          </wp:inline>
        </w:drawing>
      </w:r>
      <w:r>
        <w:br/>
      </w:r>
      <w:r>
        <w:br/>
      </w:r>
    </w:p>
    <w:p w14:paraId="2A99B348" w14:textId="77777777" w:rsidR="00E3314D" w:rsidRDefault="00000000">
      <w:pPr>
        <w:pStyle w:val="Heading3"/>
      </w:pPr>
      <w:bookmarkStart w:id="6" w:name="_heading=h.3dy6vkm" w:colFirst="0" w:colLast="0"/>
      <w:bookmarkEnd w:id="6"/>
      <w:r>
        <w:t>3. Networking Modes</w:t>
      </w:r>
    </w:p>
    <w:p w14:paraId="657FA54C" w14:textId="77777777" w:rsidR="00E3314D" w:rsidRDefault="00E3314D"/>
    <w:p w14:paraId="6CF55423" w14:textId="77777777" w:rsidR="00E3314D" w:rsidRDefault="00000000">
      <w:pPr>
        <w:jc w:val="both"/>
      </w:pPr>
      <w:r>
        <w:t>3.1. What ways are there to expose the Nginx application to the out</w:t>
      </w:r>
      <w:sdt>
        <w:sdtPr>
          <w:tag w:val="goog_rdk_0"/>
          <w:id w:val="-1153521634"/>
        </w:sdtPr>
        <w:sdtContent>
          <w:del w:id="7" w:author="Jabre, Anas (anjab002@fh-dortmund.de)" w:date="2023-11-17T08:35:00Z">
            <w:r>
              <w:delText>e</w:delText>
            </w:r>
          </w:del>
        </w:sdtContent>
      </w:sdt>
      <w:r>
        <w:t>side world. What’s the difference between them. Name them and make clear difference.</w:t>
      </w:r>
    </w:p>
    <w:p w14:paraId="1AA9A267" w14:textId="77777777" w:rsidR="00E3314D" w:rsidRDefault="00000000">
      <w:pPr>
        <w:pBdr>
          <w:top w:val="single" w:sz="4" w:space="0" w:color="D9D9E3"/>
          <w:left w:val="single" w:sz="4" w:space="0" w:color="D9D9E3"/>
          <w:bottom w:val="single" w:sz="4" w:space="0" w:color="D9D9E3"/>
          <w:right w:val="single" w:sz="4" w:space="0" w:color="D9D9E3"/>
        </w:pBdr>
        <w:spacing w:after="300"/>
        <w:rPr>
          <w:rFonts w:ascii="Quattrocento Sans" w:eastAsia="Quattrocento Sans" w:hAnsi="Quattrocento Sans" w:cs="Quattrocento Sans"/>
          <w:color w:val="374151"/>
        </w:rPr>
      </w:pPr>
      <w:r>
        <w:rPr>
          <w:rFonts w:ascii="Quattrocento Sans" w:eastAsia="Quattrocento Sans" w:hAnsi="Quattrocento Sans" w:cs="Quattrocento Sans"/>
          <w:color w:val="374151"/>
        </w:rPr>
        <w:br/>
        <w:t>In Kubernetes, there are several ways to expose applications to the outside world. The main methods include:</w:t>
      </w:r>
    </w:p>
    <w:p w14:paraId="78C7FB3E" w14:textId="77777777" w:rsidR="00E3314D" w:rsidRDefault="00000000">
      <w:pPr>
        <w:numPr>
          <w:ilvl w:val="0"/>
          <w:numId w:val="6"/>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proofErr w:type="spellStart"/>
      <w:r>
        <w:rPr>
          <w:rFonts w:ascii="Quattrocento Sans" w:eastAsia="Quattrocento Sans" w:hAnsi="Quattrocento Sans" w:cs="Quattrocento Sans"/>
          <w:b/>
          <w:color w:val="374151"/>
        </w:rPr>
        <w:t>NodePort</w:t>
      </w:r>
      <w:proofErr w:type="spellEnd"/>
      <w:r>
        <w:rPr>
          <w:rFonts w:ascii="Quattrocento Sans" w:eastAsia="Quattrocento Sans" w:hAnsi="Quattrocento Sans" w:cs="Quattrocento Sans"/>
          <w:b/>
          <w:color w:val="374151"/>
        </w:rPr>
        <w:t>:</w:t>
      </w:r>
    </w:p>
    <w:p w14:paraId="2AFE71B6" w14:textId="77777777" w:rsidR="00E3314D" w:rsidRDefault="00000000">
      <w:pPr>
        <w:numPr>
          <w:ilvl w:val="1"/>
          <w:numId w:val="6"/>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Description:</w:t>
      </w:r>
      <w:r>
        <w:rPr>
          <w:rFonts w:ascii="Quattrocento Sans" w:eastAsia="Quattrocento Sans" w:hAnsi="Quattrocento Sans" w:cs="Quattrocento Sans"/>
          <w:color w:val="374151"/>
        </w:rPr>
        <w:t xml:space="preserve"> A </w:t>
      </w:r>
      <w:proofErr w:type="spellStart"/>
      <w:r>
        <w:rPr>
          <w:rFonts w:ascii="Quattrocento Sans" w:eastAsia="Quattrocento Sans" w:hAnsi="Quattrocento Sans" w:cs="Quattrocento Sans"/>
          <w:color w:val="374151"/>
        </w:rPr>
        <w:t>NodePort</w:t>
      </w:r>
      <w:proofErr w:type="spellEnd"/>
      <w:r>
        <w:rPr>
          <w:rFonts w:ascii="Quattrocento Sans" w:eastAsia="Quattrocento Sans" w:hAnsi="Quattrocento Sans" w:cs="Quattrocento Sans"/>
          <w:color w:val="374151"/>
        </w:rPr>
        <w:t xml:space="preserve"> service exposes an application on a specific port of each node in the cluster. It allows external access to the service by reaching any node on that specific port.</w:t>
      </w:r>
    </w:p>
    <w:p w14:paraId="7E5D1414" w14:textId="77777777" w:rsidR="00E3314D" w:rsidRDefault="00000000">
      <w:pPr>
        <w:pBdr>
          <w:top w:val="single" w:sz="4" w:space="0" w:color="D9D9E3"/>
          <w:left w:val="single" w:sz="4" w:space="5" w:color="D9D9E3"/>
          <w:bottom w:val="single" w:sz="4" w:space="0" w:color="D9D9E3"/>
          <w:right w:val="single" w:sz="4" w:space="0" w:color="D9D9E3"/>
        </w:pBdr>
        <w:ind w:left="1440"/>
        <w:rPr>
          <w:rFonts w:ascii="Quattrocento Sans" w:eastAsia="Quattrocento Sans" w:hAnsi="Quattrocento Sans" w:cs="Quattrocento Sans"/>
          <w:color w:val="374151"/>
        </w:rPr>
      </w:pPr>
      <w:proofErr w:type="spellStart"/>
      <w:r>
        <w:rPr>
          <w:rFonts w:ascii="Quattrocento Sans" w:eastAsia="Quattrocento Sans" w:hAnsi="Quattrocento Sans" w:cs="Quattrocento Sans"/>
          <w:color w:val="374151"/>
        </w:rPr>
        <w:t>apiVersion</w:t>
      </w:r>
      <w:proofErr w:type="spellEnd"/>
      <w:r>
        <w:rPr>
          <w:rFonts w:ascii="Quattrocento Sans" w:eastAsia="Quattrocento Sans" w:hAnsi="Quattrocento Sans" w:cs="Quattrocento Sans"/>
          <w:color w:val="374151"/>
        </w:rPr>
        <w:t>: v1</w:t>
      </w:r>
    </w:p>
    <w:p w14:paraId="53D82F9C" w14:textId="77777777" w:rsidR="00E3314D" w:rsidRDefault="00000000">
      <w:pPr>
        <w:pBdr>
          <w:top w:val="single" w:sz="4" w:space="0" w:color="D9D9E3"/>
          <w:left w:val="single" w:sz="4" w:space="5" w:color="D9D9E3"/>
          <w:bottom w:val="single" w:sz="4" w:space="0" w:color="D9D9E3"/>
          <w:right w:val="single" w:sz="4" w:space="0" w:color="D9D9E3"/>
        </w:pBdr>
        <w:ind w:left="1440"/>
        <w:rPr>
          <w:rFonts w:ascii="Quattrocento Sans" w:eastAsia="Quattrocento Sans" w:hAnsi="Quattrocento Sans" w:cs="Quattrocento Sans"/>
          <w:color w:val="374151"/>
        </w:rPr>
      </w:pPr>
      <w:r>
        <w:rPr>
          <w:rFonts w:ascii="Quattrocento Sans" w:eastAsia="Quattrocento Sans" w:hAnsi="Quattrocento Sans" w:cs="Quattrocento Sans"/>
          <w:color w:val="374151"/>
        </w:rPr>
        <w:t>kind: Service</w:t>
      </w:r>
    </w:p>
    <w:p w14:paraId="27A766B0" w14:textId="77777777" w:rsidR="00E3314D" w:rsidRDefault="00000000">
      <w:pPr>
        <w:pBdr>
          <w:top w:val="single" w:sz="4" w:space="0" w:color="D9D9E3"/>
          <w:left w:val="single" w:sz="4" w:space="5" w:color="D9D9E3"/>
          <w:bottom w:val="single" w:sz="4" w:space="0" w:color="D9D9E3"/>
          <w:right w:val="single" w:sz="4" w:space="0" w:color="D9D9E3"/>
        </w:pBdr>
        <w:ind w:left="1440"/>
        <w:rPr>
          <w:rFonts w:ascii="Quattrocento Sans" w:eastAsia="Quattrocento Sans" w:hAnsi="Quattrocento Sans" w:cs="Quattrocento Sans"/>
          <w:color w:val="374151"/>
        </w:rPr>
      </w:pPr>
      <w:r>
        <w:rPr>
          <w:rFonts w:ascii="Quattrocento Sans" w:eastAsia="Quattrocento Sans" w:hAnsi="Quattrocento Sans" w:cs="Quattrocento Sans"/>
          <w:color w:val="374151"/>
        </w:rPr>
        <w:t>metadata:</w:t>
      </w:r>
    </w:p>
    <w:p w14:paraId="5C1B40CF" w14:textId="77777777" w:rsidR="00E3314D" w:rsidRDefault="00000000">
      <w:pPr>
        <w:pBdr>
          <w:top w:val="single" w:sz="4" w:space="0" w:color="D9D9E3"/>
          <w:left w:val="single" w:sz="4" w:space="5" w:color="D9D9E3"/>
          <w:bottom w:val="single" w:sz="4" w:space="0" w:color="D9D9E3"/>
          <w:right w:val="single" w:sz="4" w:space="0" w:color="D9D9E3"/>
        </w:pBdr>
        <w:ind w:left="1440"/>
        <w:rPr>
          <w:rFonts w:ascii="Quattrocento Sans" w:eastAsia="Quattrocento Sans" w:hAnsi="Quattrocento Sans" w:cs="Quattrocento Sans"/>
          <w:color w:val="374151"/>
        </w:rPr>
      </w:pPr>
      <w:r>
        <w:rPr>
          <w:rFonts w:ascii="Quattrocento Sans" w:eastAsia="Quattrocento Sans" w:hAnsi="Quattrocento Sans" w:cs="Quattrocento Sans"/>
          <w:color w:val="374151"/>
        </w:rPr>
        <w:t xml:space="preserve">  name: nginx-service</w:t>
      </w:r>
    </w:p>
    <w:p w14:paraId="1C921AFF" w14:textId="77777777" w:rsidR="00E3314D" w:rsidRDefault="00000000">
      <w:pPr>
        <w:pBdr>
          <w:top w:val="single" w:sz="4" w:space="0" w:color="D9D9E3"/>
          <w:left w:val="single" w:sz="4" w:space="5" w:color="D9D9E3"/>
          <w:bottom w:val="single" w:sz="4" w:space="0" w:color="D9D9E3"/>
          <w:right w:val="single" w:sz="4" w:space="0" w:color="D9D9E3"/>
        </w:pBdr>
        <w:ind w:left="1440"/>
        <w:rPr>
          <w:rFonts w:ascii="Quattrocento Sans" w:eastAsia="Quattrocento Sans" w:hAnsi="Quattrocento Sans" w:cs="Quattrocento Sans"/>
          <w:color w:val="374151"/>
        </w:rPr>
      </w:pPr>
      <w:r>
        <w:rPr>
          <w:rFonts w:ascii="Quattrocento Sans" w:eastAsia="Quattrocento Sans" w:hAnsi="Quattrocento Sans" w:cs="Quattrocento Sans"/>
          <w:color w:val="374151"/>
        </w:rPr>
        <w:t>spec:</w:t>
      </w:r>
    </w:p>
    <w:p w14:paraId="2C225B4A" w14:textId="77777777" w:rsidR="00E3314D" w:rsidRDefault="00000000">
      <w:pPr>
        <w:pBdr>
          <w:top w:val="single" w:sz="4" w:space="0" w:color="D9D9E3"/>
          <w:left w:val="single" w:sz="4" w:space="5" w:color="D9D9E3"/>
          <w:bottom w:val="single" w:sz="4" w:space="0" w:color="D9D9E3"/>
          <w:right w:val="single" w:sz="4" w:space="0" w:color="D9D9E3"/>
        </w:pBdr>
        <w:ind w:left="1440"/>
        <w:rPr>
          <w:rFonts w:ascii="Quattrocento Sans" w:eastAsia="Quattrocento Sans" w:hAnsi="Quattrocento Sans" w:cs="Quattrocento Sans"/>
          <w:color w:val="374151"/>
        </w:rPr>
      </w:pPr>
      <w:r>
        <w:rPr>
          <w:rFonts w:ascii="Quattrocento Sans" w:eastAsia="Quattrocento Sans" w:hAnsi="Quattrocento Sans" w:cs="Quattrocento Sans"/>
          <w:color w:val="374151"/>
        </w:rPr>
        <w:t xml:space="preserve">  selector:</w:t>
      </w:r>
    </w:p>
    <w:p w14:paraId="3D14F7A1" w14:textId="77777777" w:rsidR="00E3314D" w:rsidRDefault="00000000">
      <w:pPr>
        <w:pBdr>
          <w:top w:val="single" w:sz="4" w:space="0" w:color="D9D9E3"/>
          <w:left w:val="single" w:sz="4" w:space="5" w:color="D9D9E3"/>
          <w:bottom w:val="single" w:sz="4" w:space="0" w:color="D9D9E3"/>
          <w:right w:val="single" w:sz="4" w:space="0" w:color="D9D9E3"/>
        </w:pBdr>
        <w:ind w:left="1440"/>
        <w:rPr>
          <w:rFonts w:ascii="Quattrocento Sans" w:eastAsia="Quattrocento Sans" w:hAnsi="Quattrocento Sans" w:cs="Quattrocento Sans"/>
          <w:color w:val="374151"/>
        </w:rPr>
      </w:pPr>
      <w:r>
        <w:rPr>
          <w:rFonts w:ascii="Quattrocento Sans" w:eastAsia="Quattrocento Sans" w:hAnsi="Quattrocento Sans" w:cs="Quattrocento Sans"/>
          <w:color w:val="374151"/>
        </w:rPr>
        <w:lastRenderedPageBreak/>
        <w:t xml:space="preserve">    app: nginx</w:t>
      </w:r>
    </w:p>
    <w:p w14:paraId="686CBBD8" w14:textId="77777777" w:rsidR="00E3314D" w:rsidRDefault="00000000">
      <w:pPr>
        <w:pBdr>
          <w:top w:val="single" w:sz="4" w:space="0" w:color="D9D9E3"/>
          <w:left w:val="single" w:sz="4" w:space="5" w:color="D9D9E3"/>
          <w:bottom w:val="single" w:sz="4" w:space="0" w:color="D9D9E3"/>
          <w:right w:val="single" w:sz="4" w:space="0" w:color="D9D9E3"/>
        </w:pBdr>
        <w:ind w:left="1440"/>
        <w:rPr>
          <w:rFonts w:ascii="Quattrocento Sans" w:eastAsia="Quattrocento Sans" w:hAnsi="Quattrocento Sans" w:cs="Quattrocento Sans"/>
          <w:color w:val="374151"/>
        </w:rPr>
      </w:pPr>
      <w:r>
        <w:rPr>
          <w:rFonts w:ascii="Quattrocento Sans" w:eastAsia="Quattrocento Sans" w:hAnsi="Quattrocento Sans" w:cs="Quattrocento Sans"/>
          <w:color w:val="374151"/>
        </w:rPr>
        <w:t xml:space="preserve">  ports:</w:t>
      </w:r>
    </w:p>
    <w:p w14:paraId="2E6F3DF0" w14:textId="77777777" w:rsidR="00E3314D" w:rsidRDefault="00000000">
      <w:pPr>
        <w:pBdr>
          <w:top w:val="single" w:sz="4" w:space="0" w:color="D9D9E3"/>
          <w:left w:val="single" w:sz="4" w:space="5" w:color="D9D9E3"/>
          <w:bottom w:val="single" w:sz="4" w:space="0" w:color="D9D9E3"/>
          <w:right w:val="single" w:sz="4" w:space="0" w:color="D9D9E3"/>
        </w:pBdr>
        <w:ind w:left="1440"/>
        <w:rPr>
          <w:rFonts w:ascii="Quattrocento Sans" w:eastAsia="Quattrocento Sans" w:hAnsi="Quattrocento Sans" w:cs="Quattrocento Sans"/>
          <w:color w:val="374151"/>
        </w:rPr>
      </w:pPr>
      <w:r>
        <w:rPr>
          <w:rFonts w:ascii="Quattrocento Sans" w:eastAsia="Quattrocento Sans" w:hAnsi="Quattrocento Sans" w:cs="Quattrocento Sans"/>
          <w:color w:val="374151"/>
        </w:rPr>
        <w:t xml:space="preserve">  - protocol: TCP</w:t>
      </w:r>
    </w:p>
    <w:p w14:paraId="7CA7EC50" w14:textId="77777777" w:rsidR="00E3314D" w:rsidRDefault="00000000">
      <w:pPr>
        <w:pBdr>
          <w:top w:val="single" w:sz="4" w:space="0" w:color="D9D9E3"/>
          <w:left w:val="single" w:sz="4" w:space="5" w:color="D9D9E3"/>
          <w:bottom w:val="single" w:sz="4" w:space="0" w:color="D9D9E3"/>
          <w:right w:val="single" w:sz="4" w:space="0" w:color="D9D9E3"/>
        </w:pBdr>
        <w:ind w:left="1440"/>
        <w:rPr>
          <w:rFonts w:ascii="Quattrocento Sans" w:eastAsia="Quattrocento Sans" w:hAnsi="Quattrocento Sans" w:cs="Quattrocento Sans"/>
          <w:color w:val="374151"/>
        </w:rPr>
      </w:pPr>
      <w:r>
        <w:rPr>
          <w:rFonts w:ascii="Quattrocento Sans" w:eastAsia="Quattrocento Sans" w:hAnsi="Quattrocento Sans" w:cs="Quattrocento Sans"/>
          <w:color w:val="374151"/>
        </w:rPr>
        <w:t xml:space="preserve">    port: 80</w:t>
      </w:r>
    </w:p>
    <w:p w14:paraId="5121A7E1" w14:textId="77777777" w:rsidR="00E3314D" w:rsidRDefault="00000000">
      <w:pPr>
        <w:pBdr>
          <w:top w:val="single" w:sz="4" w:space="0" w:color="D9D9E3"/>
          <w:left w:val="single" w:sz="4" w:space="5" w:color="D9D9E3"/>
          <w:bottom w:val="single" w:sz="4" w:space="0" w:color="D9D9E3"/>
          <w:right w:val="single" w:sz="4" w:space="0" w:color="D9D9E3"/>
        </w:pBdr>
        <w:ind w:left="1440"/>
        <w:rPr>
          <w:rFonts w:ascii="Quattrocento Sans" w:eastAsia="Quattrocento Sans" w:hAnsi="Quattrocento Sans" w:cs="Quattrocento Sans"/>
          <w:color w:val="374151"/>
        </w:rPr>
      </w:pPr>
      <w:r>
        <w:rPr>
          <w:rFonts w:ascii="Quattrocento Sans" w:eastAsia="Quattrocento Sans" w:hAnsi="Quattrocento Sans" w:cs="Quattrocento Sans"/>
          <w:color w:val="374151"/>
        </w:rPr>
        <w:t xml:space="preserve">    </w:t>
      </w:r>
      <w:proofErr w:type="spellStart"/>
      <w:r>
        <w:rPr>
          <w:rFonts w:ascii="Quattrocento Sans" w:eastAsia="Quattrocento Sans" w:hAnsi="Quattrocento Sans" w:cs="Quattrocento Sans"/>
          <w:color w:val="374151"/>
        </w:rPr>
        <w:t>targetPort</w:t>
      </w:r>
      <w:proofErr w:type="spellEnd"/>
      <w:r>
        <w:rPr>
          <w:rFonts w:ascii="Quattrocento Sans" w:eastAsia="Quattrocento Sans" w:hAnsi="Quattrocento Sans" w:cs="Quattrocento Sans"/>
          <w:color w:val="374151"/>
        </w:rPr>
        <w:t>: 80</w:t>
      </w:r>
    </w:p>
    <w:p w14:paraId="13325575" w14:textId="77777777" w:rsidR="00E3314D" w:rsidRDefault="00000000">
      <w:pPr>
        <w:pBdr>
          <w:top w:val="single" w:sz="4" w:space="0" w:color="D9D9E3"/>
          <w:left w:val="single" w:sz="4" w:space="5" w:color="D9D9E3"/>
          <w:bottom w:val="single" w:sz="4" w:space="0" w:color="D9D9E3"/>
          <w:right w:val="single" w:sz="4" w:space="0" w:color="D9D9E3"/>
        </w:pBdr>
        <w:ind w:left="1440"/>
        <w:rPr>
          <w:rFonts w:ascii="Quattrocento Sans" w:eastAsia="Quattrocento Sans" w:hAnsi="Quattrocento Sans" w:cs="Quattrocento Sans"/>
          <w:color w:val="374151"/>
        </w:rPr>
      </w:pPr>
      <w:r>
        <w:rPr>
          <w:rFonts w:ascii="Quattrocento Sans" w:eastAsia="Quattrocento Sans" w:hAnsi="Quattrocento Sans" w:cs="Quattrocento Sans"/>
          <w:color w:val="374151"/>
        </w:rPr>
        <w:t xml:space="preserve">  type: </w:t>
      </w:r>
      <w:proofErr w:type="spellStart"/>
      <w:r>
        <w:rPr>
          <w:rFonts w:ascii="Quattrocento Sans" w:eastAsia="Quattrocento Sans" w:hAnsi="Quattrocento Sans" w:cs="Quattrocento Sans"/>
          <w:color w:val="374151"/>
        </w:rPr>
        <w:t>NodePort</w:t>
      </w:r>
      <w:proofErr w:type="spellEnd"/>
    </w:p>
    <w:p w14:paraId="0D052081" w14:textId="77777777" w:rsidR="00E3314D" w:rsidRDefault="00000000">
      <w:pPr>
        <w:pBdr>
          <w:top w:val="single" w:sz="4" w:space="0" w:color="D9D9E3"/>
          <w:left w:val="single" w:sz="4" w:space="5" w:color="D9D9E3"/>
          <w:bottom w:val="single" w:sz="4" w:space="0" w:color="D9D9E3"/>
          <w:right w:val="single" w:sz="4" w:space="0" w:color="D9D9E3"/>
        </w:pBdr>
        <w:ind w:left="1440"/>
        <w:rPr>
          <w:rFonts w:ascii="Quattrocento Sans" w:eastAsia="Quattrocento Sans" w:hAnsi="Quattrocento Sans" w:cs="Quattrocento Sans"/>
          <w:color w:val="374151"/>
        </w:rPr>
      </w:pPr>
      <w:r>
        <w:rPr>
          <w:rFonts w:ascii="Quattrocento Sans" w:eastAsia="Quattrocento Sans" w:hAnsi="Quattrocento Sans" w:cs="Quattrocento Sans"/>
          <w:b/>
        </w:rPr>
        <w:t>Access URL:</w:t>
      </w:r>
      <w:r>
        <w:rPr>
          <w:rFonts w:ascii="Quattrocento Sans" w:eastAsia="Quattrocento Sans" w:hAnsi="Quattrocento Sans" w:cs="Quattrocento Sans"/>
          <w:color w:val="374151"/>
        </w:rPr>
        <w:t xml:space="preserve"> </w:t>
      </w:r>
      <w:r>
        <w:rPr>
          <w:rFonts w:ascii="Ubuntu Mono" w:eastAsia="Ubuntu Mono" w:hAnsi="Ubuntu Mono" w:cs="Ubuntu Mono"/>
          <w:b/>
          <w:sz w:val="21"/>
          <w:szCs w:val="21"/>
        </w:rPr>
        <w:t>http://&lt;node-external-ip&gt;:&lt;node-port&gt;</w:t>
      </w:r>
    </w:p>
    <w:p w14:paraId="18BCB4C8" w14:textId="77777777" w:rsidR="00E3314D" w:rsidRDefault="00000000">
      <w:pPr>
        <w:pBdr>
          <w:top w:val="single" w:sz="4" w:space="0" w:color="D9D9E3"/>
          <w:left w:val="single" w:sz="4" w:space="0"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 xml:space="preserve">2. </w:t>
      </w:r>
      <w:proofErr w:type="spellStart"/>
      <w:r>
        <w:rPr>
          <w:rFonts w:ascii="Quattrocento Sans" w:eastAsia="Quattrocento Sans" w:hAnsi="Quattrocento Sans" w:cs="Quattrocento Sans"/>
          <w:b/>
          <w:color w:val="374151"/>
        </w:rPr>
        <w:t>LoadBalancer</w:t>
      </w:r>
      <w:proofErr w:type="spellEnd"/>
      <w:r>
        <w:rPr>
          <w:rFonts w:ascii="Quattrocento Sans" w:eastAsia="Quattrocento Sans" w:hAnsi="Quattrocento Sans" w:cs="Quattrocento Sans"/>
          <w:b/>
          <w:color w:val="374151"/>
        </w:rPr>
        <w:t>:</w:t>
      </w:r>
    </w:p>
    <w:p w14:paraId="1A700DD0" w14:textId="77777777" w:rsidR="00E3314D" w:rsidRDefault="00000000">
      <w:pPr>
        <w:numPr>
          <w:ilvl w:val="0"/>
          <w:numId w:val="7"/>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Description:</w:t>
      </w:r>
      <w:r>
        <w:rPr>
          <w:rFonts w:ascii="Quattrocento Sans" w:eastAsia="Quattrocento Sans" w:hAnsi="Quattrocento Sans" w:cs="Quattrocento Sans"/>
          <w:color w:val="374151"/>
        </w:rPr>
        <w:t xml:space="preserve"> A </w:t>
      </w:r>
      <w:proofErr w:type="spellStart"/>
      <w:r>
        <w:rPr>
          <w:rFonts w:ascii="Quattrocento Sans" w:eastAsia="Quattrocento Sans" w:hAnsi="Quattrocento Sans" w:cs="Quattrocento Sans"/>
          <w:color w:val="374151"/>
        </w:rPr>
        <w:t>LoadBalancer</w:t>
      </w:r>
      <w:proofErr w:type="spellEnd"/>
      <w:r>
        <w:rPr>
          <w:rFonts w:ascii="Quattrocento Sans" w:eastAsia="Quattrocento Sans" w:hAnsi="Quattrocento Sans" w:cs="Quattrocento Sans"/>
          <w:color w:val="374151"/>
        </w:rPr>
        <w:t xml:space="preserve"> service is used to expose applications externally through cloud provider load balancers. It automatically provisions a load balancer with an external IP and forwards traffic to the service.</w:t>
      </w:r>
    </w:p>
    <w:p w14:paraId="57CE9E08" w14:textId="77777777" w:rsidR="00E3314D" w:rsidRDefault="00000000">
      <w:pPr>
        <w:jc w:val="both"/>
      </w:pPr>
      <w:proofErr w:type="spellStart"/>
      <w:r>
        <w:t>apiVersion</w:t>
      </w:r>
      <w:proofErr w:type="spellEnd"/>
      <w:r>
        <w:t>: v1</w:t>
      </w:r>
    </w:p>
    <w:p w14:paraId="2C917EF6" w14:textId="77777777" w:rsidR="00E3314D" w:rsidRDefault="00000000">
      <w:pPr>
        <w:jc w:val="both"/>
      </w:pPr>
      <w:r>
        <w:t>kind: Service</w:t>
      </w:r>
    </w:p>
    <w:p w14:paraId="64C065FA" w14:textId="77777777" w:rsidR="00E3314D" w:rsidRDefault="00000000">
      <w:pPr>
        <w:jc w:val="both"/>
      </w:pPr>
      <w:r>
        <w:t>metadata:</w:t>
      </w:r>
    </w:p>
    <w:p w14:paraId="44151404" w14:textId="77777777" w:rsidR="00E3314D" w:rsidRDefault="00000000">
      <w:pPr>
        <w:jc w:val="both"/>
      </w:pPr>
      <w:r>
        <w:t xml:space="preserve">  name: nginx-service</w:t>
      </w:r>
    </w:p>
    <w:p w14:paraId="77ADC261" w14:textId="77777777" w:rsidR="00E3314D" w:rsidRDefault="00000000">
      <w:pPr>
        <w:jc w:val="both"/>
      </w:pPr>
      <w:r>
        <w:t>spec:</w:t>
      </w:r>
    </w:p>
    <w:p w14:paraId="6006F6C7" w14:textId="77777777" w:rsidR="00E3314D" w:rsidRDefault="00000000">
      <w:pPr>
        <w:jc w:val="both"/>
      </w:pPr>
      <w:r>
        <w:t xml:space="preserve">  selector:</w:t>
      </w:r>
    </w:p>
    <w:p w14:paraId="06360DBB" w14:textId="77777777" w:rsidR="00E3314D" w:rsidRDefault="00000000">
      <w:pPr>
        <w:jc w:val="both"/>
      </w:pPr>
      <w:r>
        <w:t xml:space="preserve">    app: nginx</w:t>
      </w:r>
    </w:p>
    <w:p w14:paraId="62B985D0" w14:textId="77777777" w:rsidR="00E3314D" w:rsidRDefault="00000000">
      <w:pPr>
        <w:jc w:val="both"/>
      </w:pPr>
      <w:r>
        <w:t xml:space="preserve">  ports:</w:t>
      </w:r>
    </w:p>
    <w:p w14:paraId="024F7653" w14:textId="77777777" w:rsidR="00E3314D" w:rsidRDefault="00000000">
      <w:pPr>
        <w:jc w:val="both"/>
      </w:pPr>
      <w:r>
        <w:t xml:space="preserve">  - protocol: TCP</w:t>
      </w:r>
    </w:p>
    <w:p w14:paraId="3D7B07FF" w14:textId="77777777" w:rsidR="00E3314D" w:rsidRDefault="00000000">
      <w:pPr>
        <w:jc w:val="both"/>
      </w:pPr>
      <w:r>
        <w:t xml:space="preserve">    port: 80</w:t>
      </w:r>
    </w:p>
    <w:p w14:paraId="33EEA42C" w14:textId="77777777" w:rsidR="00E3314D" w:rsidRDefault="00000000">
      <w:pPr>
        <w:jc w:val="both"/>
      </w:pPr>
      <w:r>
        <w:t xml:space="preserve">    </w:t>
      </w:r>
      <w:proofErr w:type="spellStart"/>
      <w:r>
        <w:t>targetPort</w:t>
      </w:r>
      <w:proofErr w:type="spellEnd"/>
      <w:r>
        <w:t>: 80</w:t>
      </w:r>
    </w:p>
    <w:p w14:paraId="651CF0FE" w14:textId="77777777" w:rsidR="00E3314D" w:rsidRDefault="00000000">
      <w:pPr>
        <w:jc w:val="both"/>
      </w:pPr>
      <w:r>
        <w:t xml:space="preserve">  type: </w:t>
      </w:r>
      <w:proofErr w:type="spellStart"/>
      <w:r>
        <w:t>LoadBalancer</w:t>
      </w:r>
      <w:proofErr w:type="spellEnd"/>
    </w:p>
    <w:p w14:paraId="22562547" w14:textId="77777777" w:rsidR="00E3314D" w:rsidRDefault="00000000">
      <w:pPr>
        <w:jc w:val="both"/>
      </w:pPr>
      <w:r>
        <w:rPr>
          <w:rFonts w:ascii="Quattrocento Sans" w:eastAsia="Quattrocento Sans" w:hAnsi="Quattrocento Sans" w:cs="Quattrocento Sans"/>
          <w:b/>
        </w:rPr>
        <w:t>Access URL:</w:t>
      </w:r>
      <w:r>
        <w:rPr>
          <w:rFonts w:ascii="Quattrocento Sans" w:eastAsia="Quattrocento Sans" w:hAnsi="Quattrocento Sans" w:cs="Quattrocento Sans"/>
          <w:color w:val="374151"/>
        </w:rPr>
        <w:t xml:space="preserve"> External IP assigned by the cloud provider.</w:t>
      </w:r>
    </w:p>
    <w:p w14:paraId="5DE0E8F0" w14:textId="77777777" w:rsidR="00E3314D" w:rsidRDefault="00000000">
      <w:pPr>
        <w:pBdr>
          <w:top w:val="single" w:sz="4" w:space="0" w:color="D9D9E3"/>
          <w:left w:val="single" w:sz="4" w:space="0"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3. Ingress:</w:t>
      </w:r>
    </w:p>
    <w:p w14:paraId="1855185B" w14:textId="77777777" w:rsidR="00E3314D" w:rsidRDefault="00000000">
      <w:pPr>
        <w:numPr>
          <w:ilvl w:val="0"/>
          <w:numId w:val="9"/>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Description:</w:t>
      </w:r>
      <w:r>
        <w:rPr>
          <w:rFonts w:ascii="Quattrocento Sans" w:eastAsia="Quattrocento Sans" w:hAnsi="Quattrocento Sans" w:cs="Quattrocento Sans"/>
          <w:color w:val="374151"/>
        </w:rPr>
        <w:t xml:space="preserve"> Ingress is an API object that manages external access to services within a cluster. It allows you to define rules for routing HTTP and HTTPS traffic to services based on hostnames or paths.</w:t>
      </w:r>
    </w:p>
    <w:p w14:paraId="13941462" w14:textId="77777777" w:rsidR="00E3314D" w:rsidRDefault="00000000">
      <w:pPr>
        <w:jc w:val="both"/>
      </w:pPr>
      <w:proofErr w:type="spellStart"/>
      <w:r>
        <w:t>apiVersion</w:t>
      </w:r>
      <w:proofErr w:type="spellEnd"/>
      <w:r>
        <w:t>: networking.k8s.io/v1</w:t>
      </w:r>
    </w:p>
    <w:p w14:paraId="32DEA55B" w14:textId="77777777" w:rsidR="00E3314D" w:rsidRDefault="00000000">
      <w:pPr>
        <w:jc w:val="both"/>
      </w:pPr>
      <w:r>
        <w:t>kind: Ingress</w:t>
      </w:r>
    </w:p>
    <w:p w14:paraId="227A5EEA" w14:textId="77777777" w:rsidR="00E3314D" w:rsidRDefault="00000000">
      <w:pPr>
        <w:jc w:val="both"/>
      </w:pPr>
      <w:r>
        <w:t>metadata:</w:t>
      </w:r>
    </w:p>
    <w:p w14:paraId="4B97FC17" w14:textId="77777777" w:rsidR="00E3314D" w:rsidRDefault="00000000">
      <w:pPr>
        <w:jc w:val="both"/>
      </w:pPr>
      <w:r>
        <w:t xml:space="preserve">  name: nginx-ingress</w:t>
      </w:r>
    </w:p>
    <w:p w14:paraId="20AEEA54" w14:textId="77777777" w:rsidR="00E3314D" w:rsidRDefault="00000000">
      <w:pPr>
        <w:jc w:val="both"/>
      </w:pPr>
      <w:r>
        <w:t>spec:</w:t>
      </w:r>
    </w:p>
    <w:p w14:paraId="71606889" w14:textId="77777777" w:rsidR="00E3314D" w:rsidRDefault="00000000">
      <w:pPr>
        <w:jc w:val="both"/>
      </w:pPr>
      <w:r>
        <w:t xml:space="preserve">  rules:</w:t>
      </w:r>
    </w:p>
    <w:p w14:paraId="1A974FAD" w14:textId="77777777" w:rsidR="00E3314D" w:rsidRDefault="00000000">
      <w:pPr>
        <w:jc w:val="both"/>
      </w:pPr>
      <w:r>
        <w:t xml:space="preserve">  - host: nginx.example.com</w:t>
      </w:r>
    </w:p>
    <w:p w14:paraId="39D855B9" w14:textId="77777777" w:rsidR="00E3314D" w:rsidRDefault="00000000">
      <w:pPr>
        <w:jc w:val="both"/>
      </w:pPr>
      <w:r>
        <w:t xml:space="preserve">    http:</w:t>
      </w:r>
    </w:p>
    <w:p w14:paraId="3B5D64B0" w14:textId="77777777" w:rsidR="00E3314D" w:rsidRDefault="00000000">
      <w:pPr>
        <w:jc w:val="both"/>
      </w:pPr>
      <w:r>
        <w:t xml:space="preserve">      paths:</w:t>
      </w:r>
    </w:p>
    <w:p w14:paraId="08EC7C8C" w14:textId="77777777" w:rsidR="00E3314D" w:rsidRDefault="00000000">
      <w:pPr>
        <w:jc w:val="both"/>
      </w:pPr>
      <w:r>
        <w:t xml:space="preserve">      - path: /</w:t>
      </w:r>
    </w:p>
    <w:p w14:paraId="7372BAB5" w14:textId="77777777" w:rsidR="00E3314D" w:rsidRDefault="00000000">
      <w:pPr>
        <w:jc w:val="both"/>
      </w:pPr>
      <w:r>
        <w:t xml:space="preserve">        </w:t>
      </w:r>
      <w:proofErr w:type="spellStart"/>
      <w:r>
        <w:t>pathType</w:t>
      </w:r>
      <w:proofErr w:type="spellEnd"/>
      <w:r>
        <w:t>: Prefix</w:t>
      </w:r>
    </w:p>
    <w:p w14:paraId="1371A645" w14:textId="77777777" w:rsidR="00E3314D" w:rsidRDefault="00000000">
      <w:pPr>
        <w:jc w:val="both"/>
      </w:pPr>
      <w:r>
        <w:t xml:space="preserve">        backend:</w:t>
      </w:r>
    </w:p>
    <w:p w14:paraId="0A0469EE" w14:textId="77777777" w:rsidR="00E3314D" w:rsidRDefault="00000000">
      <w:pPr>
        <w:jc w:val="both"/>
      </w:pPr>
      <w:r>
        <w:t xml:space="preserve">          service:</w:t>
      </w:r>
    </w:p>
    <w:p w14:paraId="6660802A" w14:textId="77777777" w:rsidR="00E3314D" w:rsidRDefault="00000000">
      <w:pPr>
        <w:jc w:val="both"/>
      </w:pPr>
      <w:r>
        <w:t xml:space="preserve">            name: nginx-service</w:t>
      </w:r>
    </w:p>
    <w:p w14:paraId="1F21A7A6" w14:textId="77777777" w:rsidR="00E3314D" w:rsidRDefault="00000000">
      <w:pPr>
        <w:jc w:val="both"/>
      </w:pPr>
      <w:r>
        <w:t xml:space="preserve">            port:</w:t>
      </w:r>
    </w:p>
    <w:p w14:paraId="69293D5B" w14:textId="77777777" w:rsidR="00E3314D" w:rsidRDefault="00000000">
      <w:pPr>
        <w:jc w:val="both"/>
      </w:pPr>
      <w:r>
        <w:t xml:space="preserve">              number: 80</w:t>
      </w:r>
    </w:p>
    <w:p w14:paraId="6E23B2C8" w14:textId="77777777" w:rsidR="00E3314D" w:rsidRDefault="00000000">
      <w:pPr>
        <w:jc w:val="both"/>
      </w:pPr>
      <w:r>
        <w:rPr>
          <w:rFonts w:ascii="Quattrocento Sans" w:eastAsia="Quattrocento Sans" w:hAnsi="Quattrocento Sans" w:cs="Quattrocento Sans"/>
          <w:b/>
        </w:rPr>
        <w:t>Access URL:</w:t>
      </w:r>
      <w:r>
        <w:rPr>
          <w:rFonts w:ascii="Quattrocento Sans" w:eastAsia="Quattrocento Sans" w:hAnsi="Quattrocento Sans" w:cs="Quattrocento Sans"/>
          <w:color w:val="374151"/>
        </w:rPr>
        <w:t xml:space="preserve"> </w:t>
      </w:r>
      <w:r>
        <w:rPr>
          <w:rFonts w:ascii="Ubuntu Mono" w:eastAsia="Ubuntu Mono" w:hAnsi="Ubuntu Mono" w:cs="Ubuntu Mono"/>
          <w:b/>
          <w:sz w:val="21"/>
          <w:szCs w:val="21"/>
        </w:rPr>
        <w:t>http://nginx.example.com</w:t>
      </w:r>
    </w:p>
    <w:p w14:paraId="6A8EA3FB" w14:textId="77777777" w:rsidR="00E3314D" w:rsidRDefault="00000000">
      <w:pPr>
        <w:pBdr>
          <w:top w:val="single" w:sz="4" w:space="0" w:color="D9D9E3"/>
          <w:left w:val="single" w:sz="4" w:space="0"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 xml:space="preserve">4. </w:t>
      </w:r>
      <w:proofErr w:type="spellStart"/>
      <w:r>
        <w:rPr>
          <w:rFonts w:ascii="Quattrocento Sans" w:eastAsia="Quattrocento Sans" w:hAnsi="Quattrocento Sans" w:cs="Quattrocento Sans"/>
          <w:b/>
          <w:color w:val="374151"/>
        </w:rPr>
        <w:t>ClusterIP</w:t>
      </w:r>
      <w:proofErr w:type="spellEnd"/>
      <w:r>
        <w:rPr>
          <w:rFonts w:ascii="Quattrocento Sans" w:eastAsia="Quattrocento Sans" w:hAnsi="Quattrocento Sans" w:cs="Quattrocento Sans"/>
          <w:b/>
          <w:color w:val="374151"/>
        </w:rPr>
        <w:t xml:space="preserve"> (Internal Access):</w:t>
      </w:r>
    </w:p>
    <w:p w14:paraId="7D35C1CD" w14:textId="77777777" w:rsidR="00E3314D" w:rsidRDefault="00000000">
      <w:pPr>
        <w:numPr>
          <w:ilvl w:val="0"/>
          <w:numId w:val="11"/>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Description:</w:t>
      </w:r>
      <w:r>
        <w:rPr>
          <w:rFonts w:ascii="Quattrocento Sans" w:eastAsia="Quattrocento Sans" w:hAnsi="Quattrocento Sans" w:cs="Quattrocento Sans"/>
          <w:color w:val="374151"/>
        </w:rPr>
        <w:t xml:space="preserve"> A </w:t>
      </w:r>
      <w:proofErr w:type="spellStart"/>
      <w:r>
        <w:rPr>
          <w:rFonts w:ascii="Quattrocento Sans" w:eastAsia="Quattrocento Sans" w:hAnsi="Quattrocento Sans" w:cs="Quattrocento Sans"/>
          <w:color w:val="374151"/>
        </w:rPr>
        <w:t>ClusterIP</w:t>
      </w:r>
      <w:proofErr w:type="spellEnd"/>
      <w:r>
        <w:rPr>
          <w:rFonts w:ascii="Quattrocento Sans" w:eastAsia="Quattrocento Sans" w:hAnsi="Quattrocento Sans" w:cs="Quattrocento Sans"/>
          <w:color w:val="374151"/>
        </w:rPr>
        <w:t xml:space="preserve"> service exposes an application inside the cluster. It is accessible only within the cluster and is not directly accessible from outside.</w:t>
      </w:r>
    </w:p>
    <w:p w14:paraId="1258CBB6" w14:textId="77777777" w:rsidR="00E3314D" w:rsidRDefault="00000000">
      <w:pPr>
        <w:numPr>
          <w:ilvl w:val="0"/>
          <w:numId w:val="11"/>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lastRenderedPageBreak/>
        <w:t>Usage:</w:t>
      </w:r>
    </w:p>
    <w:p w14:paraId="738BD0DE" w14:textId="77777777" w:rsidR="00E3314D" w:rsidRDefault="00000000">
      <w:pPr>
        <w:jc w:val="both"/>
      </w:pPr>
      <w:proofErr w:type="spellStart"/>
      <w:r>
        <w:t>apiVersion</w:t>
      </w:r>
      <w:proofErr w:type="spellEnd"/>
      <w:r>
        <w:t>: v1</w:t>
      </w:r>
    </w:p>
    <w:p w14:paraId="55D8C6FD" w14:textId="77777777" w:rsidR="00E3314D" w:rsidRDefault="00000000">
      <w:pPr>
        <w:jc w:val="both"/>
      </w:pPr>
      <w:r>
        <w:t>kind: Service</w:t>
      </w:r>
    </w:p>
    <w:p w14:paraId="7856B8F0" w14:textId="77777777" w:rsidR="00E3314D" w:rsidRDefault="00000000">
      <w:pPr>
        <w:jc w:val="both"/>
      </w:pPr>
      <w:r>
        <w:t>metadata:</w:t>
      </w:r>
    </w:p>
    <w:p w14:paraId="3201D802" w14:textId="77777777" w:rsidR="00E3314D" w:rsidRDefault="00000000">
      <w:pPr>
        <w:jc w:val="both"/>
      </w:pPr>
      <w:r>
        <w:t xml:space="preserve">  name: nginx-service</w:t>
      </w:r>
    </w:p>
    <w:p w14:paraId="0BC89248" w14:textId="77777777" w:rsidR="00E3314D" w:rsidRDefault="00000000">
      <w:pPr>
        <w:jc w:val="both"/>
      </w:pPr>
      <w:r>
        <w:t>spec:</w:t>
      </w:r>
    </w:p>
    <w:p w14:paraId="28A0878F" w14:textId="77777777" w:rsidR="00E3314D" w:rsidRDefault="00000000">
      <w:pPr>
        <w:jc w:val="both"/>
      </w:pPr>
      <w:r>
        <w:t xml:space="preserve">  selector:</w:t>
      </w:r>
    </w:p>
    <w:p w14:paraId="317D43A7" w14:textId="77777777" w:rsidR="00E3314D" w:rsidRDefault="00000000">
      <w:pPr>
        <w:jc w:val="both"/>
      </w:pPr>
      <w:r>
        <w:t xml:space="preserve">    app: nginx</w:t>
      </w:r>
    </w:p>
    <w:p w14:paraId="2D993B2E" w14:textId="77777777" w:rsidR="00E3314D" w:rsidRDefault="00000000">
      <w:pPr>
        <w:jc w:val="both"/>
      </w:pPr>
      <w:r>
        <w:t xml:space="preserve">  ports:</w:t>
      </w:r>
    </w:p>
    <w:p w14:paraId="6A80218F" w14:textId="77777777" w:rsidR="00E3314D" w:rsidRDefault="00000000">
      <w:pPr>
        <w:jc w:val="both"/>
      </w:pPr>
      <w:r>
        <w:t xml:space="preserve">  - protocol: TCP</w:t>
      </w:r>
    </w:p>
    <w:p w14:paraId="50946096" w14:textId="77777777" w:rsidR="00E3314D" w:rsidRDefault="00000000">
      <w:pPr>
        <w:jc w:val="both"/>
      </w:pPr>
      <w:r>
        <w:t xml:space="preserve">    port: 80</w:t>
      </w:r>
    </w:p>
    <w:p w14:paraId="674A3B13" w14:textId="77777777" w:rsidR="00E3314D" w:rsidRDefault="00000000">
      <w:pPr>
        <w:jc w:val="both"/>
      </w:pPr>
      <w:r>
        <w:t xml:space="preserve">    </w:t>
      </w:r>
      <w:proofErr w:type="spellStart"/>
      <w:r>
        <w:t>targetPort</w:t>
      </w:r>
      <w:proofErr w:type="spellEnd"/>
      <w:r>
        <w:t>: 80</w:t>
      </w:r>
    </w:p>
    <w:p w14:paraId="25C926EA" w14:textId="77777777" w:rsidR="00E3314D" w:rsidRDefault="00000000">
      <w:pPr>
        <w:jc w:val="both"/>
      </w:pPr>
      <w:r>
        <w:t xml:space="preserve">  type: </w:t>
      </w:r>
      <w:proofErr w:type="spellStart"/>
      <w:r>
        <w:t>ClusterIP</w:t>
      </w:r>
      <w:proofErr w:type="spellEnd"/>
    </w:p>
    <w:p w14:paraId="30E69EC6" w14:textId="77777777" w:rsidR="00E3314D" w:rsidRDefault="00000000">
      <w:pPr>
        <w:jc w:val="both"/>
      </w:pPr>
      <w:r>
        <w:rPr>
          <w:rFonts w:ascii="Quattrocento Sans" w:eastAsia="Quattrocento Sans" w:hAnsi="Quattrocento Sans" w:cs="Quattrocento Sans"/>
          <w:b/>
        </w:rPr>
        <w:t>Access URL:</w:t>
      </w:r>
      <w:r>
        <w:rPr>
          <w:rFonts w:ascii="Quattrocento Sans" w:eastAsia="Quattrocento Sans" w:hAnsi="Quattrocento Sans" w:cs="Quattrocento Sans"/>
          <w:color w:val="374151"/>
        </w:rPr>
        <w:t xml:space="preserve"> </w:t>
      </w:r>
      <w:r>
        <w:rPr>
          <w:rFonts w:ascii="Ubuntu Mono" w:eastAsia="Ubuntu Mono" w:hAnsi="Ubuntu Mono" w:cs="Ubuntu Mono"/>
          <w:b/>
          <w:sz w:val="21"/>
          <w:szCs w:val="21"/>
        </w:rPr>
        <w:t>http://nginx-service:80</w:t>
      </w:r>
    </w:p>
    <w:p w14:paraId="1A65DB83" w14:textId="77777777" w:rsidR="00E3314D" w:rsidRDefault="00000000">
      <w:pPr>
        <w:pBdr>
          <w:top w:val="single" w:sz="4" w:space="0" w:color="D9D9E3"/>
          <w:left w:val="single" w:sz="4" w:space="0" w:color="D9D9E3"/>
          <w:bottom w:val="single" w:sz="4" w:space="0" w:color="D9D9E3"/>
          <w:right w:val="single" w:sz="4" w:space="0" w:color="D9D9E3"/>
        </w:pBdr>
        <w:spacing w:before="300" w:after="300"/>
        <w:rPr>
          <w:rFonts w:ascii="Quattrocento Sans" w:eastAsia="Quattrocento Sans" w:hAnsi="Quattrocento Sans" w:cs="Quattrocento Sans"/>
          <w:color w:val="374151"/>
        </w:rPr>
      </w:pPr>
      <w:r>
        <w:rPr>
          <w:rFonts w:ascii="Quattrocento Sans" w:eastAsia="Quattrocento Sans" w:hAnsi="Quattrocento Sans" w:cs="Quattrocento Sans"/>
          <w:b/>
          <w:color w:val="374151"/>
        </w:rPr>
        <w:t>Key Differences:</w:t>
      </w:r>
    </w:p>
    <w:p w14:paraId="50A2F24D" w14:textId="77777777" w:rsidR="00E3314D" w:rsidRDefault="00000000">
      <w:pPr>
        <w:numPr>
          <w:ilvl w:val="0"/>
          <w:numId w:val="18"/>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proofErr w:type="spellStart"/>
      <w:r>
        <w:rPr>
          <w:rFonts w:ascii="Quattrocento Sans" w:eastAsia="Quattrocento Sans" w:hAnsi="Quattrocento Sans" w:cs="Quattrocento Sans"/>
          <w:b/>
          <w:color w:val="374151"/>
        </w:rPr>
        <w:t>NodePort</w:t>
      </w:r>
      <w:proofErr w:type="spellEnd"/>
      <w:r>
        <w:rPr>
          <w:rFonts w:ascii="Quattrocento Sans" w:eastAsia="Quattrocento Sans" w:hAnsi="Quattrocento Sans" w:cs="Quattrocento Sans"/>
          <w:color w:val="374151"/>
        </w:rPr>
        <w:t>:</w:t>
      </w:r>
    </w:p>
    <w:p w14:paraId="16365947" w14:textId="77777777" w:rsidR="00E3314D" w:rsidRDefault="00000000">
      <w:pPr>
        <w:numPr>
          <w:ilvl w:val="1"/>
          <w:numId w:val="18"/>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Exposes the service on a static port on each node.</w:t>
      </w:r>
    </w:p>
    <w:p w14:paraId="3E0BC273" w14:textId="77777777" w:rsidR="00E3314D" w:rsidRDefault="00000000">
      <w:pPr>
        <w:numPr>
          <w:ilvl w:val="1"/>
          <w:numId w:val="18"/>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 xml:space="preserve">External access is through any node's IP and the specified </w:t>
      </w:r>
      <w:proofErr w:type="spellStart"/>
      <w:r>
        <w:rPr>
          <w:rFonts w:ascii="Quattrocento Sans" w:eastAsia="Quattrocento Sans" w:hAnsi="Quattrocento Sans" w:cs="Quattrocento Sans"/>
          <w:color w:val="374151"/>
        </w:rPr>
        <w:t>NodePort</w:t>
      </w:r>
      <w:proofErr w:type="spellEnd"/>
      <w:r>
        <w:rPr>
          <w:rFonts w:ascii="Quattrocento Sans" w:eastAsia="Quattrocento Sans" w:hAnsi="Quattrocento Sans" w:cs="Quattrocento Sans"/>
          <w:color w:val="374151"/>
        </w:rPr>
        <w:t>.</w:t>
      </w:r>
    </w:p>
    <w:p w14:paraId="642F7E75" w14:textId="77777777" w:rsidR="00E3314D" w:rsidRDefault="00000000">
      <w:pPr>
        <w:numPr>
          <w:ilvl w:val="1"/>
          <w:numId w:val="18"/>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Suitable for development and testing.</w:t>
      </w:r>
    </w:p>
    <w:p w14:paraId="0D132FB0" w14:textId="77777777" w:rsidR="00E3314D" w:rsidRDefault="00000000">
      <w:pPr>
        <w:numPr>
          <w:ilvl w:val="0"/>
          <w:numId w:val="18"/>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proofErr w:type="spellStart"/>
      <w:r>
        <w:rPr>
          <w:rFonts w:ascii="Quattrocento Sans" w:eastAsia="Quattrocento Sans" w:hAnsi="Quattrocento Sans" w:cs="Quattrocento Sans"/>
          <w:b/>
          <w:color w:val="374151"/>
        </w:rPr>
        <w:t>LoadBalancer</w:t>
      </w:r>
      <w:proofErr w:type="spellEnd"/>
      <w:r>
        <w:rPr>
          <w:rFonts w:ascii="Quattrocento Sans" w:eastAsia="Quattrocento Sans" w:hAnsi="Quattrocento Sans" w:cs="Quattrocento Sans"/>
          <w:color w:val="374151"/>
        </w:rPr>
        <w:t>:</w:t>
      </w:r>
    </w:p>
    <w:p w14:paraId="34193CF8" w14:textId="77777777" w:rsidR="00E3314D" w:rsidRDefault="00000000">
      <w:pPr>
        <w:numPr>
          <w:ilvl w:val="1"/>
          <w:numId w:val="18"/>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Exposes the service externally using a cloud provider's load balancer.</w:t>
      </w:r>
    </w:p>
    <w:p w14:paraId="4744BB41" w14:textId="77777777" w:rsidR="00E3314D" w:rsidRDefault="00000000">
      <w:pPr>
        <w:numPr>
          <w:ilvl w:val="1"/>
          <w:numId w:val="18"/>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Provides a dedicated external IP.</w:t>
      </w:r>
    </w:p>
    <w:p w14:paraId="32D07931" w14:textId="77777777" w:rsidR="00E3314D" w:rsidRDefault="00000000">
      <w:pPr>
        <w:numPr>
          <w:ilvl w:val="1"/>
          <w:numId w:val="18"/>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Ideal for production environments with external traffic.</w:t>
      </w:r>
    </w:p>
    <w:p w14:paraId="02C618B5" w14:textId="77777777" w:rsidR="00E3314D" w:rsidRDefault="00000000">
      <w:pPr>
        <w:numPr>
          <w:ilvl w:val="0"/>
          <w:numId w:val="18"/>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b/>
          <w:color w:val="374151"/>
        </w:rPr>
        <w:t>Ingress</w:t>
      </w:r>
      <w:r>
        <w:rPr>
          <w:rFonts w:ascii="Quattrocento Sans" w:eastAsia="Quattrocento Sans" w:hAnsi="Quattrocento Sans" w:cs="Quattrocento Sans"/>
          <w:color w:val="374151"/>
        </w:rPr>
        <w:t>:</w:t>
      </w:r>
    </w:p>
    <w:p w14:paraId="04AE8B4F" w14:textId="77777777" w:rsidR="00E3314D" w:rsidRDefault="00000000">
      <w:pPr>
        <w:numPr>
          <w:ilvl w:val="1"/>
          <w:numId w:val="18"/>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Routes external traffic based on rules (hostnames or paths).</w:t>
      </w:r>
    </w:p>
    <w:p w14:paraId="372307FB" w14:textId="77777777" w:rsidR="00E3314D" w:rsidRDefault="00000000">
      <w:pPr>
        <w:numPr>
          <w:ilvl w:val="1"/>
          <w:numId w:val="18"/>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Enables more advanced traffic routing and SSL termination.</w:t>
      </w:r>
    </w:p>
    <w:p w14:paraId="55F5EE15" w14:textId="77777777" w:rsidR="00E3314D" w:rsidRDefault="00000000">
      <w:pPr>
        <w:numPr>
          <w:ilvl w:val="1"/>
          <w:numId w:val="18"/>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Suitable for managing multiple services with different URLs.</w:t>
      </w:r>
    </w:p>
    <w:p w14:paraId="56BB783D" w14:textId="77777777" w:rsidR="00E3314D" w:rsidRDefault="00000000">
      <w:pPr>
        <w:numPr>
          <w:ilvl w:val="0"/>
          <w:numId w:val="18"/>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proofErr w:type="spellStart"/>
      <w:r>
        <w:rPr>
          <w:rFonts w:ascii="Quattrocento Sans" w:eastAsia="Quattrocento Sans" w:hAnsi="Quattrocento Sans" w:cs="Quattrocento Sans"/>
          <w:b/>
          <w:color w:val="374151"/>
        </w:rPr>
        <w:t>ClusterIP</w:t>
      </w:r>
      <w:proofErr w:type="spellEnd"/>
      <w:r>
        <w:rPr>
          <w:rFonts w:ascii="Quattrocento Sans" w:eastAsia="Quattrocento Sans" w:hAnsi="Quattrocento Sans" w:cs="Quattrocento Sans"/>
          <w:color w:val="374151"/>
        </w:rPr>
        <w:t>:</w:t>
      </w:r>
    </w:p>
    <w:p w14:paraId="7100A97A" w14:textId="77777777" w:rsidR="00E3314D" w:rsidRDefault="00000000">
      <w:pPr>
        <w:numPr>
          <w:ilvl w:val="1"/>
          <w:numId w:val="18"/>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Only accessible within the cluster.</w:t>
      </w:r>
    </w:p>
    <w:p w14:paraId="4172AE0C" w14:textId="77777777" w:rsidR="00E3314D" w:rsidRDefault="00000000">
      <w:pPr>
        <w:numPr>
          <w:ilvl w:val="1"/>
          <w:numId w:val="18"/>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Suitable for internal communication between services.</w:t>
      </w:r>
    </w:p>
    <w:p w14:paraId="678BDE98" w14:textId="77777777" w:rsidR="00E3314D" w:rsidRDefault="00000000">
      <w:pPr>
        <w:numPr>
          <w:ilvl w:val="1"/>
          <w:numId w:val="18"/>
        </w:numPr>
        <w:pBdr>
          <w:top w:val="single" w:sz="4" w:space="0" w:color="D9D9E3"/>
          <w:left w:val="single" w:sz="4" w:space="5" w:color="D9D9E3"/>
          <w:bottom w:val="single" w:sz="4" w:space="0" w:color="D9D9E3"/>
          <w:right w:val="single" w:sz="4" w:space="0" w:color="D9D9E3"/>
        </w:pBdr>
        <w:rPr>
          <w:rFonts w:ascii="Quattrocento Sans" w:eastAsia="Quattrocento Sans" w:hAnsi="Quattrocento Sans" w:cs="Quattrocento Sans"/>
          <w:color w:val="374151"/>
        </w:rPr>
      </w:pPr>
      <w:r>
        <w:rPr>
          <w:rFonts w:ascii="Quattrocento Sans" w:eastAsia="Quattrocento Sans" w:hAnsi="Quattrocento Sans" w:cs="Quattrocento Sans"/>
          <w:color w:val="374151"/>
        </w:rPr>
        <w:t>Not intended for external access.</w:t>
      </w:r>
    </w:p>
    <w:p w14:paraId="7BE75E0F" w14:textId="77777777" w:rsidR="00E3314D" w:rsidRDefault="00E3314D">
      <w:pPr>
        <w:jc w:val="both"/>
      </w:pPr>
    </w:p>
    <w:p w14:paraId="7610546A" w14:textId="77777777" w:rsidR="00E3314D" w:rsidRDefault="00E3314D">
      <w:pPr>
        <w:jc w:val="both"/>
      </w:pPr>
    </w:p>
    <w:p w14:paraId="6B836728" w14:textId="77777777" w:rsidR="00E3314D" w:rsidRDefault="00000000">
      <w:pPr>
        <w:jc w:val="both"/>
      </w:pPr>
      <w:r>
        <w:t xml:space="preserve">3.2. How can you use service type </w:t>
      </w:r>
      <w:proofErr w:type="spellStart"/>
      <w:r>
        <w:t>NodePort</w:t>
      </w:r>
      <w:proofErr w:type="spellEnd"/>
      <w:r>
        <w:t xml:space="preserve"> to expose the Nginx application to the outside world and explain what challenges you faced?  Add a screenshot of the application from your browser with URL.</w:t>
      </w:r>
    </w:p>
    <w:p w14:paraId="2B196517" w14:textId="77777777" w:rsidR="00E3314D" w:rsidRDefault="00000000">
      <w:pPr>
        <w:jc w:val="both"/>
        <w:rPr>
          <w:rFonts w:ascii="Quattrocento Sans" w:eastAsia="Quattrocento Sans" w:hAnsi="Quattrocento Sans" w:cs="Quattrocento Sans"/>
          <w:color w:val="374151"/>
        </w:rPr>
      </w:pPr>
      <w:r>
        <w:rPr>
          <w:rFonts w:ascii="Quattrocento Sans" w:eastAsia="Quattrocento Sans" w:hAnsi="Quattrocento Sans" w:cs="Quattrocento Sans"/>
          <w:color w:val="374151"/>
        </w:rPr>
        <w:t xml:space="preserve">Using a </w:t>
      </w:r>
      <w:proofErr w:type="spellStart"/>
      <w:r>
        <w:rPr>
          <w:rFonts w:ascii="Ubuntu Mono" w:eastAsia="Ubuntu Mono" w:hAnsi="Ubuntu Mono" w:cs="Ubuntu Mono"/>
          <w:b/>
          <w:sz w:val="21"/>
          <w:szCs w:val="21"/>
        </w:rPr>
        <w:t>NodePort</w:t>
      </w:r>
      <w:proofErr w:type="spellEnd"/>
      <w:r>
        <w:rPr>
          <w:rFonts w:ascii="Quattrocento Sans" w:eastAsia="Quattrocento Sans" w:hAnsi="Quattrocento Sans" w:cs="Quattrocento Sans"/>
          <w:color w:val="374151"/>
        </w:rPr>
        <w:t xml:space="preserve"> service type to expose </w:t>
      </w:r>
      <w:proofErr w:type="gramStart"/>
      <w:r>
        <w:rPr>
          <w:rFonts w:ascii="Quattrocento Sans" w:eastAsia="Quattrocento Sans" w:hAnsi="Quattrocento Sans" w:cs="Quattrocento Sans"/>
          <w:color w:val="374151"/>
        </w:rPr>
        <w:t>an</w:t>
      </w:r>
      <w:proofErr w:type="gramEnd"/>
      <w:r>
        <w:rPr>
          <w:rFonts w:ascii="Quattrocento Sans" w:eastAsia="Quattrocento Sans" w:hAnsi="Quattrocento Sans" w:cs="Quattrocento Sans"/>
          <w:color w:val="374151"/>
        </w:rPr>
        <w:t xml:space="preserve"> NGINX application involves a few steps.</w:t>
      </w:r>
    </w:p>
    <w:p w14:paraId="0847EB11" w14:textId="77777777" w:rsidR="00E3314D" w:rsidRDefault="00E3314D">
      <w:pPr>
        <w:jc w:val="both"/>
        <w:rPr>
          <w:rFonts w:ascii="Quattrocento Sans" w:eastAsia="Quattrocento Sans" w:hAnsi="Quattrocento Sans" w:cs="Quattrocento Sans"/>
          <w:color w:val="374151"/>
        </w:rPr>
      </w:pPr>
    </w:p>
    <w:p w14:paraId="4A119822" w14:textId="77777777" w:rsidR="00E3314D" w:rsidRDefault="00000000">
      <w:pPr>
        <w:jc w:val="both"/>
        <w:rPr>
          <w:rFonts w:ascii="Quattrocento Sans" w:eastAsia="Quattrocento Sans" w:hAnsi="Quattrocento Sans" w:cs="Quattrocento Sans"/>
          <w:color w:val="374151"/>
        </w:rPr>
      </w:pPr>
      <w:r>
        <w:rPr>
          <w:rFonts w:ascii="Quattrocento Sans" w:eastAsia="Quattrocento Sans" w:hAnsi="Quattrocento Sans" w:cs="Quattrocento Sans"/>
          <w:b/>
        </w:rPr>
        <w:t>1.Create NGINX Deployment:</w:t>
      </w:r>
      <w:r>
        <w:rPr>
          <w:rFonts w:ascii="Quattrocento Sans" w:eastAsia="Quattrocento Sans" w:hAnsi="Quattrocento Sans" w:cs="Quattrocento Sans"/>
          <w:color w:val="374151"/>
        </w:rPr>
        <w:t xml:space="preserve"> Create a Deployment to run NGINX pods</w:t>
      </w:r>
    </w:p>
    <w:p w14:paraId="20062998" w14:textId="77777777" w:rsidR="00E3314D" w:rsidRDefault="00000000">
      <w:pPr>
        <w:jc w:val="both"/>
      </w:pPr>
      <w:proofErr w:type="spellStart"/>
      <w:r>
        <w:t>apiVersion</w:t>
      </w:r>
      <w:proofErr w:type="spellEnd"/>
      <w:r>
        <w:t>: apps/v1</w:t>
      </w:r>
    </w:p>
    <w:p w14:paraId="27766C82" w14:textId="77777777" w:rsidR="00E3314D" w:rsidRDefault="00000000">
      <w:pPr>
        <w:jc w:val="both"/>
      </w:pPr>
      <w:r>
        <w:t>kind: Deployment</w:t>
      </w:r>
    </w:p>
    <w:p w14:paraId="052D8B3A" w14:textId="77777777" w:rsidR="00E3314D" w:rsidRDefault="00000000">
      <w:pPr>
        <w:jc w:val="both"/>
      </w:pPr>
      <w:r>
        <w:t>metadata:</w:t>
      </w:r>
    </w:p>
    <w:p w14:paraId="3F42D4EF" w14:textId="77777777" w:rsidR="00E3314D" w:rsidRDefault="00000000">
      <w:pPr>
        <w:jc w:val="both"/>
      </w:pPr>
      <w:r>
        <w:t xml:space="preserve">  name: nginx-deployment</w:t>
      </w:r>
    </w:p>
    <w:p w14:paraId="01EFBCC1" w14:textId="77777777" w:rsidR="00E3314D" w:rsidRDefault="00000000">
      <w:pPr>
        <w:jc w:val="both"/>
      </w:pPr>
      <w:r>
        <w:t>spec:</w:t>
      </w:r>
    </w:p>
    <w:p w14:paraId="6528E91D" w14:textId="77777777" w:rsidR="00E3314D" w:rsidRDefault="00000000">
      <w:pPr>
        <w:jc w:val="both"/>
      </w:pPr>
      <w:r>
        <w:t xml:space="preserve">  replicas: 1</w:t>
      </w:r>
    </w:p>
    <w:p w14:paraId="6D83F5CC" w14:textId="77777777" w:rsidR="00E3314D" w:rsidRDefault="00000000">
      <w:pPr>
        <w:jc w:val="both"/>
      </w:pPr>
      <w:r>
        <w:t xml:space="preserve">  selector:</w:t>
      </w:r>
    </w:p>
    <w:p w14:paraId="7A79720A" w14:textId="77777777" w:rsidR="00E3314D" w:rsidRDefault="00000000">
      <w:pPr>
        <w:jc w:val="both"/>
      </w:pPr>
      <w:r>
        <w:lastRenderedPageBreak/>
        <w:t xml:space="preserve">    </w:t>
      </w:r>
      <w:proofErr w:type="spellStart"/>
      <w:r>
        <w:t>matchLabels</w:t>
      </w:r>
      <w:proofErr w:type="spellEnd"/>
      <w:r>
        <w:t>:</w:t>
      </w:r>
    </w:p>
    <w:p w14:paraId="2018EF3B" w14:textId="77777777" w:rsidR="00E3314D" w:rsidRDefault="00000000">
      <w:pPr>
        <w:jc w:val="both"/>
      </w:pPr>
      <w:r>
        <w:t xml:space="preserve">      app: nginx</w:t>
      </w:r>
    </w:p>
    <w:p w14:paraId="779E7F2D" w14:textId="77777777" w:rsidR="00E3314D" w:rsidRDefault="00000000">
      <w:pPr>
        <w:jc w:val="both"/>
      </w:pPr>
      <w:r>
        <w:t xml:space="preserve">  template:</w:t>
      </w:r>
    </w:p>
    <w:p w14:paraId="1681CBE6" w14:textId="77777777" w:rsidR="00E3314D" w:rsidRDefault="00000000">
      <w:pPr>
        <w:jc w:val="both"/>
      </w:pPr>
      <w:r>
        <w:t xml:space="preserve">    metadata:</w:t>
      </w:r>
    </w:p>
    <w:p w14:paraId="0C77F56C" w14:textId="77777777" w:rsidR="00E3314D" w:rsidRDefault="00000000">
      <w:pPr>
        <w:jc w:val="both"/>
      </w:pPr>
      <w:r>
        <w:t xml:space="preserve">      labels:</w:t>
      </w:r>
    </w:p>
    <w:p w14:paraId="710EF2EB" w14:textId="77777777" w:rsidR="00E3314D" w:rsidRDefault="00000000">
      <w:pPr>
        <w:jc w:val="both"/>
      </w:pPr>
      <w:r>
        <w:t xml:space="preserve">        app: nginx</w:t>
      </w:r>
    </w:p>
    <w:p w14:paraId="658A1489" w14:textId="77777777" w:rsidR="00E3314D" w:rsidRDefault="00000000">
      <w:pPr>
        <w:jc w:val="both"/>
      </w:pPr>
      <w:r>
        <w:t xml:space="preserve">    spec:</w:t>
      </w:r>
    </w:p>
    <w:p w14:paraId="7D42ACA6" w14:textId="77777777" w:rsidR="00E3314D" w:rsidRDefault="00000000">
      <w:pPr>
        <w:jc w:val="both"/>
      </w:pPr>
      <w:r>
        <w:t xml:space="preserve">      containers:</w:t>
      </w:r>
    </w:p>
    <w:p w14:paraId="01E65731" w14:textId="77777777" w:rsidR="00E3314D" w:rsidRDefault="00000000">
      <w:pPr>
        <w:jc w:val="both"/>
      </w:pPr>
      <w:r>
        <w:t xml:space="preserve">      - name: nginx</w:t>
      </w:r>
    </w:p>
    <w:p w14:paraId="7CABA214" w14:textId="77777777" w:rsidR="00E3314D" w:rsidRDefault="00000000">
      <w:pPr>
        <w:jc w:val="both"/>
      </w:pPr>
      <w:r>
        <w:t xml:space="preserve">        image: </w:t>
      </w:r>
      <w:proofErr w:type="spellStart"/>
      <w:proofErr w:type="gramStart"/>
      <w:r>
        <w:t>nginx:latest</w:t>
      </w:r>
      <w:proofErr w:type="spellEnd"/>
      <w:proofErr w:type="gramEnd"/>
    </w:p>
    <w:p w14:paraId="5F75CAB5" w14:textId="77777777" w:rsidR="00E3314D" w:rsidRDefault="00000000">
      <w:pPr>
        <w:jc w:val="both"/>
      </w:pPr>
      <w:r>
        <w:t xml:space="preserve">        ports:</w:t>
      </w:r>
    </w:p>
    <w:p w14:paraId="44EE72D2" w14:textId="77777777" w:rsidR="00E3314D" w:rsidRDefault="00000000">
      <w:pPr>
        <w:jc w:val="both"/>
      </w:pPr>
      <w:r>
        <w:t xml:space="preserve">        - </w:t>
      </w:r>
      <w:proofErr w:type="spellStart"/>
      <w:r>
        <w:t>containerPort</w:t>
      </w:r>
      <w:proofErr w:type="spellEnd"/>
      <w:r>
        <w:t>: 80</w:t>
      </w:r>
    </w:p>
    <w:p w14:paraId="0AB7BFCE" w14:textId="77777777" w:rsidR="00E3314D" w:rsidRDefault="00E3314D">
      <w:pPr>
        <w:jc w:val="both"/>
        <w:rPr>
          <w:rFonts w:ascii="Quattrocento Sans" w:eastAsia="Quattrocento Sans" w:hAnsi="Quattrocento Sans" w:cs="Quattrocento Sans"/>
          <w:b/>
          <w:color w:val="374151"/>
        </w:rPr>
      </w:pPr>
    </w:p>
    <w:p w14:paraId="4645E953" w14:textId="77777777" w:rsidR="00E3314D" w:rsidRDefault="00000000">
      <w:pPr>
        <w:jc w:val="both"/>
        <w:rPr>
          <w:rFonts w:ascii="Quattrocento Sans" w:eastAsia="Quattrocento Sans" w:hAnsi="Quattrocento Sans" w:cs="Quattrocento Sans"/>
          <w:b/>
          <w:color w:val="374151"/>
        </w:rPr>
      </w:pPr>
      <w:r>
        <w:rPr>
          <w:rFonts w:ascii="Quattrocento Sans" w:eastAsia="Quattrocento Sans" w:hAnsi="Quattrocento Sans" w:cs="Quattrocento Sans"/>
          <w:b/>
          <w:color w:val="374151"/>
        </w:rPr>
        <w:t>Apply the configuration:</w:t>
      </w:r>
    </w:p>
    <w:p w14:paraId="0314E46E" w14:textId="77777777" w:rsidR="00E3314D" w:rsidRDefault="00000000">
      <w:pPr>
        <w:jc w:val="both"/>
      </w:pPr>
      <w:proofErr w:type="spellStart"/>
      <w:r>
        <w:t>kubectl</w:t>
      </w:r>
      <w:proofErr w:type="spellEnd"/>
      <w:r>
        <w:t xml:space="preserve"> apply -f nginx-</w:t>
      </w:r>
      <w:proofErr w:type="spellStart"/>
      <w:proofErr w:type="gramStart"/>
      <w:r>
        <w:t>deployment.yaml</w:t>
      </w:r>
      <w:proofErr w:type="spellEnd"/>
      <w:proofErr w:type="gramEnd"/>
    </w:p>
    <w:p w14:paraId="538C0A2E" w14:textId="77777777" w:rsidR="00E3314D" w:rsidRDefault="00E3314D">
      <w:pPr>
        <w:jc w:val="both"/>
      </w:pPr>
    </w:p>
    <w:p w14:paraId="3E6F65B9" w14:textId="77777777" w:rsidR="00E3314D" w:rsidRDefault="00000000">
      <w:pPr>
        <w:jc w:val="both"/>
      </w:pPr>
      <w:r>
        <w:rPr>
          <w:rFonts w:ascii="Quattrocento Sans" w:eastAsia="Quattrocento Sans" w:hAnsi="Quattrocento Sans" w:cs="Quattrocento Sans"/>
          <w:b/>
        </w:rPr>
        <w:t xml:space="preserve">2.Create </w:t>
      </w:r>
      <w:proofErr w:type="spellStart"/>
      <w:r>
        <w:rPr>
          <w:rFonts w:ascii="Quattrocento Sans" w:eastAsia="Quattrocento Sans" w:hAnsi="Quattrocento Sans" w:cs="Quattrocento Sans"/>
          <w:b/>
        </w:rPr>
        <w:t>NodePort</w:t>
      </w:r>
      <w:proofErr w:type="spellEnd"/>
      <w:r>
        <w:rPr>
          <w:rFonts w:ascii="Quattrocento Sans" w:eastAsia="Quattrocento Sans" w:hAnsi="Quattrocento Sans" w:cs="Quattrocento Sans"/>
          <w:b/>
        </w:rPr>
        <w:t xml:space="preserve"> Service:</w:t>
      </w:r>
      <w:r>
        <w:rPr>
          <w:rFonts w:ascii="Quattrocento Sans" w:eastAsia="Quattrocento Sans" w:hAnsi="Quattrocento Sans" w:cs="Quattrocento Sans"/>
          <w:color w:val="374151"/>
        </w:rPr>
        <w:t xml:space="preserve"> Create a </w:t>
      </w:r>
      <w:proofErr w:type="spellStart"/>
      <w:r>
        <w:rPr>
          <w:rFonts w:ascii="Ubuntu Mono" w:eastAsia="Ubuntu Mono" w:hAnsi="Ubuntu Mono" w:cs="Ubuntu Mono"/>
          <w:b/>
          <w:sz w:val="21"/>
          <w:szCs w:val="21"/>
        </w:rPr>
        <w:t>NodePort</w:t>
      </w:r>
      <w:proofErr w:type="spellEnd"/>
      <w:r>
        <w:rPr>
          <w:rFonts w:ascii="Quattrocento Sans" w:eastAsia="Quattrocento Sans" w:hAnsi="Quattrocento Sans" w:cs="Quattrocento Sans"/>
          <w:color w:val="374151"/>
        </w:rPr>
        <w:t xml:space="preserve"> service to expose the NGINX deployment:</w:t>
      </w:r>
    </w:p>
    <w:p w14:paraId="529E40F9" w14:textId="77777777" w:rsidR="00E3314D" w:rsidRDefault="00000000">
      <w:pPr>
        <w:jc w:val="both"/>
      </w:pPr>
      <w:proofErr w:type="spellStart"/>
      <w:r>
        <w:t>apiVersion</w:t>
      </w:r>
      <w:proofErr w:type="spellEnd"/>
      <w:r>
        <w:t>: v1</w:t>
      </w:r>
    </w:p>
    <w:p w14:paraId="1C2F7756" w14:textId="77777777" w:rsidR="00E3314D" w:rsidRDefault="00000000">
      <w:pPr>
        <w:jc w:val="both"/>
      </w:pPr>
      <w:r>
        <w:t>kind: Service</w:t>
      </w:r>
    </w:p>
    <w:p w14:paraId="6401E0C7" w14:textId="77777777" w:rsidR="00E3314D" w:rsidRDefault="00000000">
      <w:pPr>
        <w:jc w:val="both"/>
      </w:pPr>
      <w:r>
        <w:t>metadata:</w:t>
      </w:r>
    </w:p>
    <w:p w14:paraId="37191786" w14:textId="77777777" w:rsidR="00E3314D" w:rsidRDefault="00000000">
      <w:pPr>
        <w:jc w:val="both"/>
      </w:pPr>
      <w:r>
        <w:t xml:space="preserve">  name: nginx-service</w:t>
      </w:r>
    </w:p>
    <w:p w14:paraId="58A8325D" w14:textId="77777777" w:rsidR="00E3314D" w:rsidRDefault="00000000">
      <w:pPr>
        <w:jc w:val="both"/>
      </w:pPr>
      <w:r>
        <w:t>spec:</w:t>
      </w:r>
    </w:p>
    <w:p w14:paraId="47A10CF3" w14:textId="77777777" w:rsidR="00E3314D" w:rsidRDefault="00000000">
      <w:pPr>
        <w:jc w:val="both"/>
      </w:pPr>
      <w:r>
        <w:t xml:space="preserve">  selector:</w:t>
      </w:r>
    </w:p>
    <w:p w14:paraId="087AA717" w14:textId="77777777" w:rsidR="00E3314D" w:rsidRDefault="00000000">
      <w:pPr>
        <w:jc w:val="both"/>
      </w:pPr>
      <w:r>
        <w:t xml:space="preserve">    app: nginx</w:t>
      </w:r>
    </w:p>
    <w:p w14:paraId="6468C48B" w14:textId="77777777" w:rsidR="00E3314D" w:rsidRDefault="00000000">
      <w:pPr>
        <w:jc w:val="both"/>
      </w:pPr>
      <w:r>
        <w:t xml:space="preserve">  ports:</w:t>
      </w:r>
    </w:p>
    <w:p w14:paraId="2248E243" w14:textId="77777777" w:rsidR="00E3314D" w:rsidRDefault="00000000">
      <w:pPr>
        <w:jc w:val="both"/>
      </w:pPr>
      <w:r>
        <w:t xml:space="preserve">  - protocol: TCP</w:t>
      </w:r>
    </w:p>
    <w:p w14:paraId="611CEF0B" w14:textId="77777777" w:rsidR="00E3314D" w:rsidRDefault="00000000">
      <w:pPr>
        <w:jc w:val="both"/>
      </w:pPr>
      <w:r>
        <w:t xml:space="preserve">    port: 80</w:t>
      </w:r>
    </w:p>
    <w:p w14:paraId="2E0B5682" w14:textId="77777777" w:rsidR="00E3314D" w:rsidRDefault="00000000">
      <w:pPr>
        <w:jc w:val="both"/>
      </w:pPr>
      <w:r>
        <w:t xml:space="preserve">    </w:t>
      </w:r>
      <w:proofErr w:type="spellStart"/>
      <w:r>
        <w:t>targetPort</w:t>
      </w:r>
      <w:proofErr w:type="spellEnd"/>
      <w:r>
        <w:t>: 80</w:t>
      </w:r>
    </w:p>
    <w:p w14:paraId="04028715" w14:textId="77777777" w:rsidR="00E3314D" w:rsidRDefault="00000000">
      <w:pPr>
        <w:jc w:val="both"/>
      </w:pPr>
      <w:r>
        <w:t xml:space="preserve">  type: </w:t>
      </w:r>
      <w:proofErr w:type="spellStart"/>
      <w:r>
        <w:t>NodePort</w:t>
      </w:r>
      <w:proofErr w:type="spellEnd"/>
    </w:p>
    <w:p w14:paraId="7004D98A" w14:textId="77777777" w:rsidR="00E3314D" w:rsidRDefault="00E3314D">
      <w:pPr>
        <w:jc w:val="both"/>
      </w:pPr>
    </w:p>
    <w:p w14:paraId="051A63B8" w14:textId="77777777" w:rsidR="00E3314D" w:rsidRDefault="00000000">
      <w:pPr>
        <w:jc w:val="both"/>
      </w:pPr>
      <w:r>
        <w:rPr>
          <w:noProof/>
        </w:rPr>
        <w:drawing>
          <wp:inline distT="114300" distB="114300" distL="114300" distR="114300" wp14:anchorId="3D31A60C" wp14:editId="34BBDCA7">
            <wp:extent cx="5759140" cy="3238500"/>
            <wp:effectExtent l="0" t="0" r="0" b="0"/>
            <wp:docPr id="3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5"/>
                    <a:srcRect/>
                    <a:stretch>
                      <a:fillRect/>
                    </a:stretch>
                  </pic:blipFill>
                  <pic:spPr>
                    <a:xfrm>
                      <a:off x="0" y="0"/>
                      <a:ext cx="5759140" cy="3238500"/>
                    </a:xfrm>
                    <a:prstGeom prst="rect">
                      <a:avLst/>
                    </a:prstGeom>
                    <a:ln/>
                  </pic:spPr>
                </pic:pic>
              </a:graphicData>
            </a:graphic>
          </wp:inline>
        </w:drawing>
      </w:r>
    </w:p>
    <w:p w14:paraId="60704290" w14:textId="77777777" w:rsidR="00E3314D" w:rsidRDefault="00E3314D">
      <w:pPr>
        <w:jc w:val="both"/>
      </w:pPr>
    </w:p>
    <w:p w14:paraId="4DB67B68" w14:textId="77777777" w:rsidR="00E3314D" w:rsidRDefault="00000000">
      <w:pPr>
        <w:jc w:val="both"/>
        <w:rPr>
          <w:rFonts w:ascii="Quattrocento Sans" w:eastAsia="Quattrocento Sans" w:hAnsi="Quattrocento Sans" w:cs="Quattrocento Sans"/>
          <w:color w:val="374151"/>
        </w:rPr>
      </w:pPr>
      <w:r>
        <w:rPr>
          <w:rFonts w:ascii="Quattrocento Sans" w:eastAsia="Quattrocento Sans" w:hAnsi="Quattrocento Sans" w:cs="Quattrocento Sans"/>
          <w:b/>
          <w:color w:val="374151"/>
        </w:rPr>
        <w:t>Apply the configuration</w:t>
      </w:r>
      <w:r>
        <w:rPr>
          <w:rFonts w:ascii="Quattrocento Sans" w:eastAsia="Quattrocento Sans" w:hAnsi="Quattrocento Sans" w:cs="Quattrocento Sans"/>
          <w:color w:val="374151"/>
        </w:rPr>
        <w:t>:</w:t>
      </w:r>
    </w:p>
    <w:p w14:paraId="6CA9309A" w14:textId="77777777" w:rsidR="00E3314D" w:rsidRDefault="00E3314D">
      <w:pPr>
        <w:jc w:val="both"/>
      </w:pPr>
    </w:p>
    <w:p w14:paraId="31BA6C66" w14:textId="77777777" w:rsidR="00E3314D" w:rsidRDefault="00000000">
      <w:pPr>
        <w:jc w:val="both"/>
      </w:pPr>
      <w:proofErr w:type="spellStart"/>
      <w:r>
        <w:t>kubectl</w:t>
      </w:r>
      <w:proofErr w:type="spellEnd"/>
      <w:r>
        <w:t xml:space="preserve"> apply -f nginx-</w:t>
      </w:r>
      <w:proofErr w:type="spellStart"/>
      <w:proofErr w:type="gramStart"/>
      <w:r>
        <w:t>service.yaml</w:t>
      </w:r>
      <w:proofErr w:type="spellEnd"/>
      <w:proofErr w:type="gramEnd"/>
    </w:p>
    <w:p w14:paraId="57DD409F" w14:textId="77777777" w:rsidR="00E3314D" w:rsidRDefault="00000000">
      <w:pPr>
        <w:jc w:val="both"/>
      </w:pPr>
      <w:proofErr w:type="spellStart"/>
      <w:r>
        <w:t>kubectl</w:t>
      </w:r>
      <w:proofErr w:type="spellEnd"/>
      <w:r>
        <w:t xml:space="preserve"> get </w:t>
      </w:r>
      <w:proofErr w:type="gramStart"/>
      <w:r>
        <w:t>nodes</w:t>
      </w:r>
      <w:proofErr w:type="gramEnd"/>
    </w:p>
    <w:p w14:paraId="5E04FD1C" w14:textId="77777777" w:rsidR="00E3314D" w:rsidRDefault="00E3314D">
      <w:pPr>
        <w:jc w:val="both"/>
      </w:pPr>
    </w:p>
    <w:p w14:paraId="006F03DA" w14:textId="77777777" w:rsidR="00E3314D" w:rsidRDefault="00E3314D">
      <w:pPr>
        <w:jc w:val="both"/>
      </w:pPr>
    </w:p>
    <w:p w14:paraId="3DF36C28" w14:textId="77777777" w:rsidR="00E3314D" w:rsidRDefault="00E3314D">
      <w:pPr>
        <w:jc w:val="both"/>
      </w:pPr>
    </w:p>
    <w:p w14:paraId="3E890995" w14:textId="77777777" w:rsidR="00E3314D" w:rsidRDefault="00000000">
      <w:pPr>
        <w:jc w:val="both"/>
      </w:pPr>
      <w:r>
        <w:t xml:space="preserve">echo </w:t>
      </w:r>
      <w:r>
        <w:rPr>
          <w:color w:val="0000FF"/>
          <w:u w:val="single"/>
        </w:rPr>
        <w:t xml:space="preserve">http://$(kubectl get nodes -o </w:t>
      </w:r>
      <w:proofErr w:type="spellStart"/>
      <w:r>
        <w:rPr>
          <w:color w:val="0000FF"/>
          <w:u w:val="single"/>
        </w:rPr>
        <w:t>jsonpath</w:t>
      </w:r>
      <w:proofErr w:type="spellEnd"/>
      <w:r>
        <w:rPr>
          <w:color w:val="0000FF"/>
          <w:u w:val="single"/>
        </w:rPr>
        <w:t>='</w:t>
      </w:r>
      <w:proofErr w:type="gramStart"/>
      <w:r>
        <w:rPr>
          <w:color w:val="0000FF"/>
          <w:u w:val="single"/>
        </w:rPr>
        <w:t>{.items</w:t>
      </w:r>
      <w:proofErr w:type="gramEnd"/>
      <w:r>
        <w:rPr>
          <w:color w:val="0000FF"/>
          <w:u w:val="single"/>
        </w:rPr>
        <w:t>[0].</w:t>
      </w:r>
      <w:proofErr w:type="spellStart"/>
      <w:r>
        <w:rPr>
          <w:color w:val="0000FF"/>
          <w:u w:val="single"/>
        </w:rPr>
        <w:t>status.addresses</w:t>
      </w:r>
      <w:proofErr w:type="spellEnd"/>
      <w:r>
        <w:rPr>
          <w:color w:val="0000FF"/>
          <w:u w:val="single"/>
        </w:rPr>
        <w:t>[0].address}'):$(</w:t>
      </w:r>
      <w:proofErr w:type="spellStart"/>
      <w:r>
        <w:rPr>
          <w:color w:val="0000FF"/>
          <w:u w:val="single"/>
        </w:rPr>
        <w:t>kubectl</w:t>
      </w:r>
      <w:proofErr w:type="spellEnd"/>
      <w:r>
        <w:rPr>
          <w:color w:val="0000FF"/>
          <w:u w:val="single"/>
        </w:rPr>
        <w:t xml:space="preserve"> get services nginx-service -o </w:t>
      </w:r>
      <w:proofErr w:type="spellStart"/>
      <w:r>
        <w:rPr>
          <w:color w:val="0000FF"/>
          <w:u w:val="single"/>
        </w:rPr>
        <w:t>jsonpath</w:t>
      </w:r>
      <w:proofErr w:type="spellEnd"/>
      <w:r>
        <w:rPr>
          <w:color w:val="0000FF"/>
          <w:u w:val="single"/>
        </w:rPr>
        <w:t>='{.</w:t>
      </w:r>
      <w:proofErr w:type="spellStart"/>
      <w:r>
        <w:rPr>
          <w:color w:val="0000FF"/>
          <w:u w:val="single"/>
        </w:rPr>
        <w:t>spec.ports</w:t>
      </w:r>
      <w:proofErr w:type="spellEnd"/>
      <w:r>
        <w:rPr>
          <w:color w:val="0000FF"/>
          <w:u w:val="single"/>
        </w:rPr>
        <w:t>[0].</w:t>
      </w:r>
      <w:proofErr w:type="spellStart"/>
      <w:r>
        <w:rPr>
          <w:color w:val="0000FF"/>
          <w:u w:val="single"/>
        </w:rPr>
        <w:t>nodePort</w:t>
      </w:r>
      <w:proofErr w:type="spellEnd"/>
      <w:r>
        <w:rPr>
          <w:color w:val="0000FF"/>
          <w:u w:val="single"/>
        </w:rPr>
        <w:t>}')</w:t>
      </w:r>
    </w:p>
    <w:p w14:paraId="2A417046" w14:textId="77777777" w:rsidR="00E3314D" w:rsidRDefault="00E3314D">
      <w:pPr>
        <w:jc w:val="both"/>
      </w:pPr>
    </w:p>
    <w:p w14:paraId="2B7CEA6C" w14:textId="77777777" w:rsidR="00E3314D" w:rsidRDefault="00000000">
      <w:pPr>
        <w:jc w:val="both"/>
      </w:pPr>
      <w:r>
        <w:rPr>
          <w:noProof/>
        </w:rPr>
        <w:drawing>
          <wp:inline distT="114300" distB="114300" distL="114300" distR="114300" wp14:anchorId="260CCADC" wp14:editId="53CF2BBE">
            <wp:extent cx="5759140" cy="3238500"/>
            <wp:effectExtent l="0" t="0" r="0" b="0"/>
            <wp:docPr id="2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3"/>
                    <a:srcRect/>
                    <a:stretch>
                      <a:fillRect/>
                    </a:stretch>
                  </pic:blipFill>
                  <pic:spPr>
                    <a:xfrm>
                      <a:off x="0" y="0"/>
                      <a:ext cx="5759140" cy="3238500"/>
                    </a:xfrm>
                    <a:prstGeom prst="rect">
                      <a:avLst/>
                    </a:prstGeom>
                    <a:ln/>
                  </pic:spPr>
                </pic:pic>
              </a:graphicData>
            </a:graphic>
          </wp:inline>
        </w:drawing>
      </w:r>
    </w:p>
    <w:p w14:paraId="723A0587" w14:textId="77777777" w:rsidR="00E3314D" w:rsidRDefault="00E3314D">
      <w:pPr>
        <w:jc w:val="both"/>
      </w:pPr>
    </w:p>
    <w:p w14:paraId="36F2F325" w14:textId="77777777" w:rsidR="00E3314D" w:rsidRDefault="00000000">
      <w:pPr>
        <w:jc w:val="both"/>
      </w:pPr>
      <w:r>
        <w:t xml:space="preserve">3.3. How can you use cluster IP to expose the Nginx application? Is it still accessible from your browser? </w:t>
      </w:r>
    </w:p>
    <w:p w14:paraId="2166A9E3" w14:textId="77777777" w:rsidR="00E3314D" w:rsidRDefault="00E3314D">
      <w:pPr>
        <w:jc w:val="both"/>
      </w:pPr>
    </w:p>
    <w:p w14:paraId="7A901BF7" w14:textId="77777777" w:rsidR="00E3314D" w:rsidRDefault="00000000">
      <w:pPr>
        <w:jc w:val="both"/>
      </w:pPr>
      <w:r>
        <w:t>Yes, we can access it from outside.</w:t>
      </w:r>
    </w:p>
    <w:p w14:paraId="058DBCE8" w14:textId="77777777" w:rsidR="00E3314D" w:rsidRDefault="00E3314D">
      <w:pPr>
        <w:jc w:val="both"/>
      </w:pPr>
    </w:p>
    <w:p w14:paraId="2994D298" w14:textId="77777777" w:rsidR="00E3314D" w:rsidRDefault="00000000">
      <w:pPr>
        <w:jc w:val="both"/>
      </w:pPr>
      <w:r>
        <w:t>Steps Followed:</w:t>
      </w:r>
    </w:p>
    <w:p w14:paraId="4D5FE18B" w14:textId="77777777" w:rsidR="00E3314D" w:rsidRDefault="00000000">
      <w:pPr>
        <w:numPr>
          <w:ilvl w:val="0"/>
          <w:numId w:val="4"/>
        </w:numPr>
        <w:jc w:val="both"/>
      </w:pPr>
      <w:r>
        <w:t xml:space="preserve">create </w:t>
      </w:r>
      <w:proofErr w:type="spellStart"/>
      <w:proofErr w:type="gramStart"/>
      <w:r>
        <w:t>deployment.yaml</w:t>
      </w:r>
      <w:proofErr w:type="spellEnd"/>
      <w:proofErr w:type="gramEnd"/>
    </w:p>
    <w:p w14:paraId="725C608B" w14:textId="77777777" w:rsidR="00E3314D" w:rsidRDefault="00000000">
      <w:pPr>
        <w:ind w:left="720"/>
        <w:jc w:val="both"/>
      </w:pPr>
      <w:r>
        <w:rPr>
          <w:noProof/>
        </w:rPr>
        <w:lastRenderedPageBreak/>
        <w:drawing>
          <wp:inline distT="114300" distB="114300" distL="114300" distR="114300" wp14:anchorId="4DCDFF59" wp14:editId="72C9E5AD">
            <wp:extent cx="5759140" cy="21590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759140" cy="2159000"/>
                    </a:xfrm>
                    <a:prstGeom prst="rect">
                      <a:avLst/>
                    </a:prstGeom>
                    <a:ln/>
                  </pic:spPr>
                </pic:pic>
              </a:graphicData>
            </a:graphic>
          </wp:inline>
        </w:drawing>
      </w:r>
    </w:p>
    <w:p w14:paraId="5CF0A689" w14:textId="77777777" w:rsidR="00E3314D" w:rsidRDefault="00E3314D">
      <w:pPr>
        <w:ind w:left="720"/>
        <w:jc w:val="both"/>
      </w:pPr>
    </w:p>
    <w:p w14:paraId="1731C14B" w14:textId="77777777" w:rsidR="00E3314D" w:rsidRDefault="00000000">
      <w:pPr>
        <w:numPr>
          <w:ilvl w:val="0"/>
          <w:numId w:val="4"/>
        </w:numPr>
        <w:jc w:val="both"/>
      </w:pPr>
      <w:r>
        <w:t xml:space="preserve">create </w:t>
      </w:r>
      <w:proofErr w:type="spellStart"/>
      <w:proofErr w:type="gramStart"/>
      <w:r>
        <w:t>service.yaml</w:t>
      </w:r>
      <w:proofErr w:type="spellEnd"/>
      <w:proofErr w:type="gramEnd"/>
    </w:p>
    <w:p w14:paraId="6AD126D2" w14:textId="77777777" w:rsidR="00E3314D" w:rsidRDefault="00000000">
      <w:pPr>
        <w:ind w:left="720"/>
        <w:jc w:val="both"/>
      </w:pPr>
      <w:r>
        <w:rPr>
          <w:noProof/>
        </w:rPr>
        <w:drawing>
          <wp:inline distT="114300" distB="114300" distL="114300" distR="114300" wp14:anchorId="467D10B6" wp14:editId="46F7017D">
            <wp:extent cx="5759140" cy="16256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759140" cy="1625600"/>
                    </a:xfrm>
                    <a:prstGeom prst="rect">
                      <a:avLst/>
                    </a:prstGeom>
                    <a:ln/>
                  </pic:spPr>
                </pic:pic>
              </a:graphicData>
            </a:graphic>
          </wp:inline>
        </w:drawing>
      </w:r>
    </w:p>
    <w:p w14:paraId="74CB388D" w14:textId="77777777" w:rsidR="00E3314D" w:rsidRDefault="00E3314D">
      <w:pPr>
        <w:ind w:left="720"/>
        <w:jc w:val="both"/>
      </w:pPr>
    </w:p>
    <w:p w14:paraId="33457993" w14:textId="77777777" w:rsidR="00E3314D" w:rsidRDefault="00000000">
      <w:pPr>
        <w:numPr>
          <w:ilvl w:val="0"/>
          <w:numId w:val="4"/>
        </w:numPr>
        <w:jc w:val="both"/>
      </w:pPr>
      <w:r>
        <w:t xml:space="preserve">apply the deployment and service </w:t>
      </w:r>
      <w:proofErr w:type="gramStart"/>
      <w:r>
        <w:t>files</w:t>
      </w:r>
      <w:proofErr w:type="gramEnd"/>
    </w:p>
    <w:p w14:paraId="0B55DC17" w14:textId="77777777" w:rsidR="00E3314D" w:rsidRDefault="00000000">
      <w:pPr>
        <w:numPr>
          <w:ilvl w:val="0"/>
          <w:numId w:val="4"/>
        </w:numPr>
        <w:jc w:val="both"/>
      </w:pPr>
      <w:proofErr w:type="spellStart"/>
      <w:r>
        <w:t>kubectl</w:t>
      </w:r>
      <w:proofErr w:type="spellEnd"/>
      <w:r>
        <w:t xml:space="preserve"> get </w:t>
      </w:r>
      <w:proofErr w:type="gramStart"/>
      <w:r>
        <w:t>services</w:t>
      </w:r>
      <w:proofErr w:type="gramEnd"/>
    </w:p>
    <w:p w14:paraId="77E9101B" w14:textId="77777777" w:rsidR="00E3314D" w:rsidRDefault="00E3314D">
      <w:pPr>
        <w:jc w:val="both"/>
      </w:pPr>
    </w:p>
    <w:p w14:paraId="431BCD06" w14:textId="77777777" w:rsidR="00E3314D" w:rsidRDefault="00000000">
      <w:pPr>
        <w:jc w:val="both"/>
      </w:pPr>
      <w:r>
        <w:rPr>
          <w:noProof/>
        </w:rPr>
        <w:drawing>
          <wp:inline distT="114300" distB="114300" distL="114300" distR="114300" wp14:anchorId="0D00FD6B" wp14:editId="7A069FA6">
            <wp:extent cx="5759140" cy="8890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759140" cy="889000"/>
                    </a:xfrm>
                    <a:prstGeom prst="rect">
                      <a:avLst/>
                    </a:prstGeom>
                    <a:ln/>
                  </pic:spPr>
                </pic:pic>
              </a:graphicData>
            </a:graphic>
          </wp:inline>
        </w:drawing>
      </w:r>
      <w:r>
        <w:br/>
      </w:r>
    </w:p>
    <w:p w14:paraId="1C954AB4" w14:textId="77777777" w:rsidR="00E3314D" w:rsidRDefault="00000000">
      <w:pPr>
        <w:jc w:val="both"/>
      </w:pPr>
      <w:r>
        <w:rPr>
          <w:noProof/>
        </w:rPr>
        <w:lastRenderedPageBreak/>
        <w:drawing>
          <wp:inline distT="114300" distB="114300" distL="114300" distR="114300" wp14:anchorId="6B27A2D5" wp14:editId="6A9EA536">
            <wp:extent cx="5759140" cy="3238500"/>
            <wp:effectExtent l="0" t="0" r="0" b="0"/>
            <wp:docPr id="2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9"/>
                    <a:srcRect/>
                    <a:stretch>
                      <a:fillRect/>
                    </a:stretch>
                  </pic:blipFill>
                  <pic:spPr>
                    <a:xfrm>
                      <a:off x="0" y="0"/>
                      <a:ext cx="5759140" cy="3238500"/>
                    </a:xfrm>
                    <a:prstGeom prst="rect">
                      <a:avLst/>
                    </a:prstGeom>
                    <a:ln/>
                  </pic:spPr>
                </pic:pic>
              </a:graphicData>
            </a:graphic>
          </wp:inline>
        </w:drawing>
      </w:r>
    </w:p>
    <w:p w14:paraId="265FA7F8" w14:textId="77777777" w:rsidR="00E3314D" w:rsidRDefault="00E3314D">
      <w:pPr>
        <w:jc w:val="both"/>
      </w:pPr>
    </w:p>
    <w:p w14:paraId="3EBBA0FF" w14:textId="77777777" w:rsidR="00E3314D" w:rsidRDefault="00000000">
      <w:pPr>
        <w:jc w:val="both"/>
      </w:pPr>
      <w:r>
        <w:t xml:space="preserve">3.4. How can you try to access the service using the command </w:t>
      </w:r>
      <w:proofErr w:type="spellStart"/>
      <w:r>
        <w:t>kubectl</w:t>
      </w:r>
      <w:proofErr w:type="spellEnd"/>
      <w:r>
        <w:t xml:space="preserve"> run? What are the ways to make it accessible? Please add a screenshot with your results of the browser and </w:t>
      </w:r>
      <w:proofErr w:type="spellStart"/>
      <w:r>
        <w:t>kubectl</w:t>
      </w:r>
      <w:proofErr w:type="spellEnd"/>
      <w:r>
        <w:t xml:space="preserve"> pod.</w:t>
      </w:r>
    </w:p>
    <w:p w14:paraId="3F1C308D" w14:textId="77777777" w:rsidR="00E3314D" w:rsidRDefault="00E3314D">
      <w:pPr>
        <w:jc w:val="both"/>
      </w:pPr>
    </w:p>
    <w:p w14:paraId="377F69DD" w14:textId="77777777" w:rsidR="00E3314D" w:rsidRDefault="00000000">
      <w:pPr>
        <w:jc w:val="both"/>
      </w:pPr>
      <w:r>
        <w:rPr>
          <w:noProof/>
        </w:rPr>
        <w:drawing>
          <wp:inline distT="114300" distB="114300" distL="114300" distR="114300" wp14:anchorId="6334EEBE" wp14:editId="00B7DEF8">
            <wp:extent cx="5759140" cy="1524000"/>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759140" cy="1524000"/>
                    </a:xfrm>
                    <a:prstGeom prst="rect">
                      <a:avLst/>
                    </a:prstGeom>
                    <a:ln/>
                  </pic:spPr>
                </pic:pic>
              </a:graphicData>
            </a:graphic>
          </wp:inline>
        </w:drawing>
      </w:r>
    </w:p>
    <w:p w14:paraId="2E0D188E" w14:textId="77777777" w:rsidR="00E3314D" w:rsidRDefault="00E3314D">
      <w:pPr>
        <w:jc w:val="both"/>
      </w:pPr>
    </w:p>
    <w:p w14:paraId="4773CE30" w14:textId="77777777" w:rsidR="00E3314D" w:rsidRDefault="00E3314D">
      <w:pPr>
        <w:jc w:val="both"/>
      </w:pPr>
    </w:p>
    <w:p w14:paraId="40B9CFAB" w14:textId="77777777" w:rsidR="00E3314D" w:rsidRDefault="00000000">
      <w:pPr>
        <w:jc w:val="both"/>
      </w:pPr>
      <w:r>
        <w:t xml:space="preserve">3.5. Now, how can you use the Kubernetes service type Ingress to expose the application to the outside world? What are the challenges and what benefits do you see? Please add the screenshot of the browser running the Nginx application with the URL. (Hint1: </w:t>
      </w:r>
      <w:proofErr w:type="spellStart"/>
      <w:r>
        <w:t>ngnix</w:t>
      </w:r>
      <w:proofErr w:type="spellEnd"/>
      <w:r>
        <w:t>-</w:t>
      </w:r>
      <w:proofErr w:type="spellStart"/>
      <w:r>
        <w:t>vuc</w:t>
      </w:r>
      <w:proofErr w:type="spellEnd"/>
      <w:r>
        <w:t xml:space="preserve">-group-&lt;name&gt;.com should link to nginx </w:t>
      </w:r>
      <w:proofErr w:type="spellStart"/>
      <w:r>
        <w:t>appliation</w:t>
      </w:r>
      <w:proofErr w:type="spellEnd"/>
      <w:r>
        <w:t xml:space="preserve"> using Ingress and add the domain to the localhost file</w:t>
      </w:r>
      <w:sdt>
        <w:sdtPr>
          <w:tag w:val="goog_rdk_1"/>
          <w:id w:val="-262232754"/>
        </w:sdtPr>
        <w:sdtContent>
          <w:del w:id="8" w:author="Schuster, Rolf (rosch029@fh-dortmund.de)" w:date="2023-11-14T09:09:00Z">
            <w:r>
              <w:delText>.</w:delText>
            </w:r>
          </w:del>
        </w:sdtContent>
      </w:sdt>
      <w:r>
        <w:t>) (Hint2: Rke2 already have a running Ingress Controller)</w:t>
      </w:r>
    </w:p>
    <w:p w14:paraId="3360B0DC" w14:textId="77777777" w:rsidR="00E3314D" w:rsidRDefault="00E3314D">
      <w:pPr>
        <w:ind w:left="720"/>
        <w:jc w:val="both"/>
      </w:pPr>
    </w:p>
    <w:p w14:paraId="1F6DA451" w14:textId="77777777" w:rsidR="00E3314D" w:rsidRDefault="00E3314D">
      <w:pPr>
        <w:jc w:val="both"/>
      </w:pPr>
    </w:p>
    <w:p w14:paraId="4C457A56" w14:textId="77777777" w:rsidR="00E3314D" w:rsidRDefault="00000000">
      <w:pPr>
        <w:jc w:val="both"/>
      </w:pPr>
      <w:r>
        <w:rPr>
          <w:noProof/>
        </w:rPr>
        <w:lastRenderedPageBreak/>
        <w:drawing>
          <wp:inline distT="114300" distB="114300" distL="114300" distR="114300" wp14:anchorId="28F191CF" wp14:editId="56737124">
            <wp:extent cx="5759140" cy="1765300"/>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759140" cy="1765300"/>
                    </a:xfrm>
                    <a:prstGeom prst="rect">
                      <a:avLst/>
                    </a:prstGeom>
                    <a:ln/>
                  </pic:spPr>
                </pic:pic>
              </a:graphicData>
            </a:graphic>
          </wp:inline>
        </w:drawing>
      </w:r>
    </w:p>
    <w:p w14:paraId="207316F3" w14:textId="77777777" w:rsidR="00E3314D" w:rsidRDefault="00E3314D">
      <w:pPr>
        <w:jc w:val="both"/>
      </w:pPr>
    </w:p>
    <w:p w14:paraId="7A443CB8" w14:textId="77777777" w:rsidR="00E3314D" w:rsidRDefault="00000000">
      <w:pPr>
        <w:jc w:val="both"/>
      </w:pPr>
      <w:r>
        <w:rPr>
          <w:noProof/>
        </w:rPr>
        <w:drawing>
          <wp:inline distT="114300" distB="114300" distL="114300" distR="114300" wp14:anchorId="25C8473C" wp14:editId="0F61A02B">
            <wp:extent cx="5759140" cy="58293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5759140" cy="5829300"/>
                    </a:xfrm>
                    <a:prstGeom prst="rect">
                      <a:avLst/>
                    </a:prstGeom>
                    <a:ln/>
                  </pic:spPr>
                </pic:pic>
              </a:graphicData>
            </a:graphic>
          </wp:inline>
        </w:drawing>
      </w:r>
    </w:p>
    <w:p w14:paraId="26DA53E2" w14:textId="77777777" w:rsidR="00E3314D" w:rsidRDefault="00E3314D">
      <w:pPr>
        <w:jc w:val="both"/>
      </w:pPr>
    </w:p>
    <w:p w14:paraId="20D0D474" w14:textId="77777777" w:rsidR="00E3314D" w:rsidRDefault="00000000">
      <w:pPr>
        <w:jc w:val="both"/>
      </w:pPr>
      <w:r>
        <w:t xml:space="preserve">3.6. How does the communication between pods, services and external URL work. Explore the </w:t>
      </w:r>
      <w:proofErr w:type="spellStart"/>
      <w:r>
        <w:t>KubeShark</w:t>
      </w:r>
      <w:proofErr w:type="spellEnd"/>
      <w:r>
        <w:t xml:space="preserve"> tool for communication verification. Add the screenshot of the </w:t>
      </w:r>
      <w:proofErr w:type="spellStart"/>
      <w:r>
        <w:t>Kubeshark</w:t>
      </w:r>
      <w:proofErr w:type="spellEnd"/>
      <w:r>
        <w:t xml:space="preserve"> dashboard showing the request send to the service and to the ingress </w:t>
      </w:r>
      <w:proofErr w:type="gramStart"/>
      <w:r>
        <w:t>controller  from</w:t>
      </w:r>
      <w:proofErr w:type="gramEnd"/>
      <w:r>
        <w:t xml:space="preserve"> the </w:t>
      </w:r>
      <w:r>
        <w:lastRenderedPageBreak/>
        <w:t>browser. Also add the screenshot of the Service Map for both scenarios (service and ingress). (Hint: use the filter field to filter out the requests)</w:t>
      </w:r>
    </w:p>
    <w:p w14:paraId="06732755" w14:textId="77777777" w:rsidR="00E3314D" w:rsidRDefault="00E3314D">
      <w:pPr>
        <w:jc w:val="both"/>
      </w:pPr>
    </w:p>
    <w:p w14:paraId="0AB89C68" w14:textId="77777777" w:rsidR="00E3314D" w:rsidRDefault="00E3314D">
      <w:pPr>
        <w:jc w:val="both"/>
      </w:pPr>
    </w:p>
    <w:p w14:paraId="675501EB" w14:textId="77777777" w:rsidR="00E3314D" w:rsidRDefault="00000000">
      <w:pPr>
        <w:pStyle w:val="Heading2"/>
      </w:pPr>
      <w:bookmarkStart w:id="9" w:name="_heading=h.1t3h5sf" w:colFirst="0" w:colLast="0"/>
      <w:bookmarkEnd w:id="9"/>
      <w:r>
        <w:t>4. Case Study</w:t>
      </w:r>
    </w:p>
    <w:p w14:paraId="433780CB" w14:textId="77777777" w:rsidR="00E3314D" w:rsidRDefault="00000000">
      <w:r>
        <w:t xml:space="preserve">With the gathered knowledge you are going to deploy the whole application in your </w:t>
      </w:r>
      <w:proofErr w:type="spellStart"/>
      <w:r>
        <w:t>kubernetes</w:t>
      </w:r>
      <w:proofErr w:type="spellEnd"/>
      <w:r>
        <w:t xml:space="preserve"> cluster. </w:t>
      </w:r>
      <w:proofErr w:type="gramStart"/>
      <w:r>
        <w:t>Therefore</w:t>
      </w:r>
      <w:proofErr w:type="gramEnd"/>
      <w:r>
        <w:t xml:space="preserve"> you probably need to create a new version of the store </w:t>
      </w:r>
      <w:proofErr w:type="spellStart"/>
      <w:r>
        <w:t>ui</w:t>
      </w:r>
      <w:proofErr w:type="spellEnd"/>
      <w:r>
        <w:t xml:space="preserve"> image.</w:t>
      </w:r>
    </w:p>
    <w:p w14:paraId="4354BF37" w14:textId="77777777" w:rsidR="00E3314D" w:rsidRDefault="00E3314D"/>
    <w:p w14:paraId="25388829" w14:textId="77777777" w:rsidR="00E3314D" w:rsidRDefault="00000000">
      <w:r>
        <w:t xml:space="preserve">4.1. How can you create all the services from the case study on your </w:t>
      </w:r>
      <w:proofErr w:type="spellStart"/>
      <w:r>
        <w:t>kubernetes</w:t>
      </w:r>
      <w:proofErr w:type="spellEnd"/>
      <w:r>
        <w:t xml:space="preserve"> cluster (link to case study)? (How do the </w:t>
      </w:r>
      <w:proofErr w:type="spellStart"/>
      <w:r>
        <w:t>yaml</w:t>
      </w:r>
      <w:proofErr w:type="spellEnd"/>
      <w:r>
        <w:t xml:space="preserve"> files look like?)</w:t>
      </w:r>
      <w:sdt>
        <w:sdtPr>
          <w:tag w:val="goog_rdk_2"/>
          <w:id w:val="149799030"/>
        </w:sdtPr>
        <w:sdtContent>
          <w:ins w:id="10" w:author="Schuster, Rolf (rosch029@fh-dortmund.de)" w:date="2023-11-17T16:28:00Z">
            <w:r>
              <w:t xml:space="preserve"> </w:t>
            </w:r>
          </w:ins>
        </w:sdtContent>
      </w:sdt>
      <w:r>
        <w:t xml:space="preserve">(Hint1: notice that we have 3 services that aren’t provided in </w:t>
      </w:r>
      <w:proofErr w:type="spellStart"/>
      <w:r>
        <w:t>gitlab</w:t>
      </w:r>
      <w:proofErr w:type="spellEnd"/>
      <w:r>
        <w:t>, you will come across them while checking .env files of some microservices, how can you get them</w:t>
      </w:r>
      <w:proofErr w:type="gramStart"/>
      <w:r>
        <w:t>?)(</w:t>
      </w:r>
      <w:proofErr w:type="gramEnd"/>
      <w:r>
        <w:t>Hint2: in total you should have 8 services running)</w:t>
      </w:r>
      <w:r>
        <w:br/>
      </w:r>
      <w:r>
        <w:br/>
      </w:r>
      <w:r>
        <w:br/>
      </w:r>
      <w:r>
        <w:rPr>
          <w:noProof/>
        </w:rPr>
        <w:drawing>
          <wp:inline distT="114300" distB="114300" distL="114300" distR="114300" wp14:anchorId="2F4A3D28" wp14:editId="4E18EF76">
            <wp:extent cx="5759140" cy="25146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759140" cy="2514600"/>
                    </a:xfrm>
                    <a:prstGeom prst="rect">
                      <a:avLst/>
                    </a:prstGeom>
                    <a:ln/>
                  </pic:spPr>
                </pic:pic>
              </a:graphicData>
            </a:graphic>
          </wp:inline>
        </w:drawing>
      </w:r>
      <w:r>
        <w:rPr>
          <w:noProof/>
        </w:rPr>
        <w:drawing>
          <wp:inline distT="114300" distB="114300" distL="114300" distR="114300" wp14:anchorId="2DA76A18" wp14:editId="0A9DE799">
            <wp:extent cx="5759140" cy="18288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759140" cy="1828800"/>
                    </a:xfrm>
                    <a:prstGeom prst="rect">
                      <a:avLst/>
                    </a:prstGeom>
                    <a:ln/>
                  </pic:spPr>
                </pic:pic>
              </a:graphicData>
            </a:graphic>
          </wp:inline>
        </w:drawing>
      </w:r>
    </w:p>
    <w:p w14:paraId="04CC44F2" w14:textId="77777777" w:rsidR="00E3314D" w:rsidRDefault="00E3314D"/>
    <w:p w14:paraId="2B7DA64C" w14:textId="77777777" w:rsidR="00E3314D" w:rsidRDefault="00000000">
      <w:r>
        <w:t xml:space="preserve">I have </w:t>
      </w:r>
      <w:proofErr w:type="gramStart"/>
      <w:r>
        <w:t>apply</w:t>
      </w:r>
      <w:proofErr w:type="gramEnd"/>
      <w:r>
        <w:t xml:space="preserve"> the commands of:</w:t>
      </w:r>
    </w:p>
    <w:p w14:paraId="0E6175CC" w14:textId="77777777" w:rsidR="00E3314D" w:rsidRDefault="00E3314D"/>
    <w:p w14:paraId="4BF0D1D3" w14:textId="77777777" w:rsidR="00E3314D" w:rsidRDefault="00000000">
      <w:proofErr w:type="spellStart"/>
      <w:r>
        <w:t>kubectl</w:t>
      </w:r>
      <w:proofErr w:type="spellEnd"/>
      <w:r>
        <w:t xml:space="preserve"> apply -f store-</w:t>
      </w:r>
      <w:proofErr w:type="spellStart"/>
      <w:r>
        <w:t>ui</w:t>
      </w:r>
      <w:proofErr w:type="spellEnd"/>
      <w:r>
        <w:t>-</w:t>
      </w:r>
      <w:proofErr w:type="spellStart"/>
      <w:proofErr w:type="gramStart"/>
      <w:r>
        <w:t>deployment.yaml</w:t>
      </w:r>
      <w:proofErr w:type="spellEnd"/>
      <w:proofErr w:type="gramEnd"/>
    </w:p>
    <w:p w14:paraId="70AE66C3" w14:textId="77777777" w:rsidR="00E3314D" w:rsidRDefault="00000000">
      <w:proofErr w:type="spellStart"/>
      <w:r>
        <w:t>kubectl</w:t>
      </w:r>
      <w:proofErr w:type="spellEnd"/>
      <w:r>
        <w:t xml:space="preserve"> apply -f store-</w:t>
      </w:r>
      <w:proofErr w:type="spellStart"/>
      <w:r>
        <w:t>ui</w:t>
      </w:r>
      <w:proofErr w:type="spellEnd"/>
      <w:r>
        <w:t>-</w:t>
      </w:r>
      <w:proofErr w:type="spellStart"/>
      <w:proofErr w:type="gramStart"/>
      <w:r>
        <w:t>service.yaml</w:t>
      </w:r>
      <w:proofErr w:type="spellEnd"/>
      <w:proofErr w:type="gramEnd"/>
    </w:p>
    <w:p w14:paraId="6DA9423F" w14:textId="77777777" w:rsidR="00E3314D" w:rsidRDefault="00E3314D"/>
    <w:p w14:paraId="115F4B06" w14:textId="77777777" w:rsidR="00E3314D" w:rsidRDefault="00000000">
      <w:r>
        <w:lastRenderedPageBreak/>
        <w:t>we have run the:</w:t>
      </w:r>
    </w:p>
    <w:p w14:paraId="0FCDDA75" w14:textId="77777777" w:rsidR="00E3314D" w:rsidRDefault="00000000">
      <w:pPr>
        <w:rPr>
          <w:b/>
        </w:rPr>
      </w:pPr>
      <w:proofErr w:type="spellStart"/>
      <w:r>
        <w:rPr>
          <w:b/>
        </w:rPr>
        <w:t>kubectl</w:t>
      </w:r>
      <w:proofErr w:type="spellEnd"/>
      <w:r>
        <w:rPr>
          <w:b/>
        </w:rPr>
        <w:t xml:space="preserve"> get </w:t>
      </w:r>
      <w:proofErr w:type="gramStart"/>
      <w:r>
        <w:rPr>
          <w:b/>
        </w:rPr>
        <w:t>pods</w:t>
      </w:r>
      <w:proofErr w:type="gramEnd"/>
    </w:p>
    <w:p w14:paraId="67427399" w14:textId="77777777" w:rsidR="00E3314D" w:rsidRDefault="00E3314D"/>
    <w:p w14:paraId="7B599E27" w14:textId="77777777" w:rsidR="00E3314D" w:rsidRDefault="00000000">
      <w:r>
        <w:rPr>
          <w:noProof/>
        </w:rPr>
        <w:drawing>
          <wp:inline distT="114300" distB="114300" distL="114300" distR="114300" wp14:anchorId="66CA99FE" wp14:editId="05829512">
            <wp:extent cx="5759140" cy="469900"/>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759140" cy="469900"/>
                    </a:xfrm>
                    <a:prstGeom prst="rect">
                      <a:avLst/>
                    </a:prstGeom>
                    <a:ln/>
                  </pic:spPr>
                </pic:pic>
              </a:graphicData>
            </a:graphic>
          </wp:inline>
        </w:drawing>
      </w:r>
    </w:p>
    <w:p w14:paraId="38153BC0" w14:textId="77777777" w:rsidR="00E3314D" w:rsidRDefault="00E3314D"/>
    <w:p w14:paraId="21A1F8B6" w14:textId="77777777" w:rsidR="00E3314D" w:rsidRDefault="00000000">
      <w:r>
        <w:t>store-</w:t>
      </w:r>
      <w:proofErr w:type="spellStart"/>
      <w:r>
        <w:t>ui</w:t>
      </w:r>
      <w:proofErr w:type="spellEnd"/>
      <w:r>
        <w:t>-</w:t>
      </w:r>
      <w:proofErr w:type="spellStart"/>
      <w:proofErr w:type="gramStart"/>
      <w:r>
        <w:t>nodeport.yaml</w:t>
      </w:r>
      <w:proofErr w:type="spellEnd"/>
      <w:proofErr w:type="gramEnd"/>
      <w:r>
        <w:t xml:space="preserve"> created:</w:t>
      </w:r>
    </w:p>
    <w:p w14:paraId="5DCF2E4A" w14:textId="77777777" w:rsidR="00E3314D" w:rsidRDefault="00000000">
      <w:r>
        <w:rPr>
          <w:noProof/>
        </w:rPr>
        <w:drawing>
          <wp:inline distT="114300" distB="114300" distL="114300" distR="114300" wp14:anchorId="7D9D8750" wp14:editId="1F5CF59C">
            <wp:extent cx="5759140" cy="13970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759140" cy="1397000"/>
                    </a:xfrm>
                    <a:prstGeom prst="rect">
                      <a:avLst/>
                    </a:prstGeom>
                    <a:ln/>
                  </pic:spPr>
                </pic:pic>
              </a:graphicData>
            </a:graphic>
          </wp:inline>
        </w:drawing>
      </w:r>
    </w:p>
    <w:p w14:paraId="702FB45B" w14:textId="77777777" w:rsidR="00E3314D" w:rsidRDefault="00E3314D"/>
    <w:p w14:paraId="71270157" w14:textId="77777777" w:rsidR="00E3314D" w:rsidRDefault="00000000">
      <w:r>
        <w:t xml:space="preserve">2) Apply the </w:t>
      </w:r>
      <w:proofErr w:type="spellStart"/>
      <w:r>
        <w:t>yaml</w:t>
      </w:r>
      <w:proofErr w:type="spellEnd"/>
      <w:r>
        <w:t xml:space="preserve"> file with this command:</w:t>
      </w:r>
    </w:p>
    <w:p w14:paraId="006B513C" w14:textId="77777777" w:rsidR="00E3314D" w:rsidRDefault="00000000">
      <w:pPr>
        <w:rPr>
          <w:b/>
        </w:rPr>
      </w:pPr>
      <w:proofErr w:type="spellStart"/>
      <w:r>
        <w:rPr>
          <w:b/>
        </w:rPr>
        <w:t>kubectl</w:t>
      </w:r>
      <w:proofErr w:type="spellEnd"/>
      <w:r>
        <w:rPr>
          <w:b/>
        </w:rPr>
        <w:t xml:space="preserve"> apply -f store-</w:t>
      </w:r>
      <w:proofErr w:type="spellStart"/>
      <w:r>
        <w:rPr>
          <w:b/>
        </w:rPr>
        <w:t>ui</w:t>
      </w:r>
      <w:proofErr w:type="spellEnd"/>
      <w:r>
        <w:rPr>
          <w:b/>
        </w:rPr>
        <w:t>-</w:t>
      </w:r>
      <w:proofErr w:type="spellStart"/>
      <w:proofErr w:type="gramStart"/>
      <w:r>
        <w:rPr>
          <w:b/>
        </w:rPr>
        <w:t>nodeport.yaml</w:t>
      </w:r>
      <w:proofErr w:type="spellEnd"/>
      <w:proofErr w:type="gramEnd"/>
    </w:p>
    <w:p w14:paraId="30180A31" w14:textId="77777777" w:rsidR="00E3314D" w:rsidRDefault="00E3314D"/>
    <w:p w14:paraId="254BD7C4" w14:textId="77777777" w:rsidR="00E3314D" w:rsidRDefault="00000000">
      <w:r>
        <w:t>3) Enter the &lt;</w:t>
      </w:r>
      <w:proofErr w:type="spellStart"/>
      <w:r>
        <w:t>serverIP</w:t>
      </w:r>
      <w:proofErr w:type="spellEnd"/>
      <w:r>
        <w:t>&gt;:&lt;</w:t>
      </w:r>
      <w:proofErr w:type="spellStart"/>
      <w:r>
        <w:t>NodePort</w:t>
      </w:r>
      <w:proofErr w:type="spellEnd"/>
      <w:r>
        <w:t>&gt; in browser:</w:t>
      </w:r>
    </w:p>
    <w:p w14:paraId="69A130A3" w14:textId="77777777" w:rsidR="00E3314D" w:rsidRDefault="00000000">
      <w:hyperlink r:id="rId37">
        <w:r>
          <w:rPr>
            <w:color w:val="1155CC"/>
            <w:u w:val="single"/>
          </w:rPr>
          <w:t>http://172.22.179.205:3000/</w:t>
        </w:r>
      </w:hyperlink>
    </w:p>
    <w:p w14:paraId="67D3C8C6" w14:textId="77777777" w:rsidR="00E3314D" w:rsidRDefault="00E3314D"/>
    <w:p w14:paraId="42CA3723" w14:textId="77777777" w:rsidR="00E3314D" w:rsidRDefault="00000000">
      <w:r>
        <w:rPr>
          <w:noProof/>
        </w:rPr>
        <w:drawing>
          <wp:inline distT="114300" distB="114300" distL="114300" distR="114300" wp14:anchorId="4C472ABA" wp14:editId="613EFF3B">
            <wp:extent cx="5759140" cy="26924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5759140" cy="2692400"/>
                    </a:xfrm>
                    <a:prstGeom prst="rect">
                      <a:avLst/>
                    </a:prstGeom>
                    <a:ln/>
                  </pic:spPr>
                </pic:pic>
              </a:graphicData>
            </a:graphic>
          </wp:inline>
        </w:drawing>
      </w:r>
      <w:r>
        <w:br/>
      </w:r>
    </w:p>
    <w:p w14:paraId="62B20012" w14:textId="77777777" w:rsidR="00E3314D" w:rsidRDefault="00000000">
      <w:r>
        <w:t>4.2. What methods are used to configure the services? Is there any way to change the configuration without the need to touch the deployment of the service itself? (You probably want to “outsource” the configuration from the actual deployment)</w:t>
      </w:r>
    </w:p>
    <w:p w14:paraId="61B9A1E1" w14:textId="77777777" w:rsidR="00E3314D" w:rsidRDefault="00E3314D"/>
    <w:p w14:paraId="298431CC" w14:textId="77777777" w:rsidR="00E3314D" w:rsidRDefault="00000000">
      <w:pPr>
        <w:jc w:val="both"/>
      </w:pPr>
      <w:r>
        <w:t xml:space="preserve">Configuring services in Kubernetes may be done independently of the deployment process by using </w:t>
      </w:r>
      <w:proofErr w:type="spellStart"/>
      <w:r>
        <w:t>ConfigMaps</w:t>
      </w:r>
      <w:proofErr w:type="spellEnd"/>
      <w:r>
        <w:t xml:space="preserve">, Secrets, and environment variables. Key-value pairs for general configuration are stored in </w:t>
      </w:r>
      <w:proofErr w:type="spellStart"/>
      <w:r>
        <w:t>ConfigMaps</w:t>
      </w:r>
      <w:proofErr w:type="spellEnd"/>
      <w:r>
        <w:t xml:space="preserve">, and sensitive data is handled in Secrets. Environment variables offer an easy approach to set up programs. Independent configuration management is made possible via external configuration suppliers like Helm charts. For more complicated </w:t>
      </w:r>
      <w:r>
        <w:lastRenderedPageBreak/>
        <w:t xml:space="preserve">requirements, custom resources and dynamic configuration reloading are available; implementing </w:t>
      </w:r>
      <w:proofErr w:type="spellStart"/>
      <w:r>
        <w:t>GitOps</w:t>
      </w:r>
      <w:proofErr w:type="spellEnd"/>
      <w:r>
        <w:t xml:space="preserve"> principles entails version-controlling configurations for controlled updates without directly altering deployments. Flexibility and maintainability are improved when configuration and deployment are separated.</w:t>
      </w:r>
    </w:p>
    <w:p w14:paraId="4F7718A7" w14:textId="77777777" w:rsidR="00E3314D" w:rsidRDefault="00E3314D"/>
    <w:p w14:paraId="26F9ABB1" w14:textId="77777777" w:rsidR="00E3314D" w:rsidRDefault="00000000">
      <w:r>
        <w:br/>
      </w:r>
      <w:r>
        <w:br/>
      </w:r>
    </w:p>
    <w:p w14:paraId="533C63CA" w14:textId="77777777" w:rsidR="00E3314D" w:rsidRDefault="00000000">
      <w:r>
        <w:t>4.3. Some of the services from the case study you created in Task 4.1 are databases, how can we make them available to the ecosystem of the store?</w:t>
      </w:r>
      <w:sdt>
        <w:sdtPr>
          <w:tag w:val="goog_rdk_3"/>
          <w:id w:val="-736013040"/>
        </w:sdtPr>
        <w:sdtContent>
          <w:ins w:id="11" w:author="Schuster, Rolf (rosch029@fh-dortmund.de)" w:date="2023-11-17T16:34:00Z">
            <w:r>
              <w:t xml:space="preserve"> </w:t>
            </w:r>
          </w:ins>
        </w:sdtContent>
      </w:sdt>
      <w:r>
        <w:t>(Please attach a screen shot of the response of the end points!)</w:t>
      </w:r>
      <w:sdt>
        <w:sdtPr>
          <w:tag w:val="goog_rdk_4"/>
          <w:id w:val="-1593776048"/>
        </w:sdtPr>
        <w:sdtContent>
          <w:ins w:id="12" w:author="Schuster, Rolf (rosch029@fh-dortmund.de)" w:date="2023-11-17T16:31:00Z">
            <w:r>
              <w:t xml:space="preserve"> </w:t>
            </w:r>
          </w:ins>
        </w:sdtContent>
      </w:sdt>
      <w:r>
        <w:t>(Hint: the store-</w:t>
      </w:r>
      <w:proofErr w:type="spellStart"/>
      <w:r>
        <w:t>ui</w:t>
      </w:r>
      <w:proofErr w:type="spellEnd"/>
      <w:r>
        <w:t xml:space="preserve"> isn’t fully functional as it wasn’t fully completed, so to check the functionality of some the micro-services in the ecosystem of the store you need to run some API requests in your browser)</w:t>
      </w:r>
    </w:p>
    <w:p w14:paraId="4ECD28F4" w14:textId="77777777" w:rsidR="00E3314D" w:rsidRDefault="00000000">
      <w:r>
        <w:t>A list of these API requests can be seen at the end of the document.</w:t>
      </w:r>
      <w:sdt>
        <w:sdtPr>
          <w:tag w:val="goog_rdk_5"/>
          <w:id w:val="-1529100919"/>
        </w:sdtPr>
        <w:sdtContent>
          <w:ins w:id="13" w:author="Jabre, Anas (anjab002@fh-dortmund.de)" w:date="2023-11-17T08:47:00Z">
            <w:r>
              <w:t xml:space="preserve">  </w:t>
            </w:r>
          </w:ins>
        </w:sdtContent>
      </w:sdt>
      <w:r>
        <w:br/>
      </w:r>
      <w:r>
        <w:br/>
      </w:r>
      <w:r>
        <w:br/>
      </w:r>
    </w:p>
    <w:p w14:paraId="2FA8FA0C" w14:textId="77777777" w:rsidR="00E3314D" w:rsidRDefault="00E3314D"/>
    <w:p w14:paraId="008D7D4C" w14:textId="77777777" w:rsidR="00E3314D" w:rsidRDefault="00000000">
      <w:r>
        <w:br/>
      </w:r>
    </w:p>
    <w:p w14:paraId="4F0C8568" w14:textId="77777777" w:rsidR="00E3314D" w:rsidRDefault="00000000">
      <w:r>
        <w:t>4.4. Configure your cluster to make the services of the case study available, use the following naming convention: &lt;service</w:t>
      </w:r>
      <w:proofErr w:type="gramStart"/>
      <w:r>
        <w:t>&gt;.&lt;</w:t>
      </w:r>
      <w:proofErr w:type="gramEnd"/>
      <w:r>
        <w:t>group&gt;.com</w:t>
      </w:r>
    </w:p>
    <w:p w14:paraId="2E66B47C" w14:textId="77777777" w:rsidR="00E3314D" w:rsidRDefault="00000000">
      <w:r>
        <w:t>Provide a screenshot with the store UI and the dev-tools showing the network tab with the data being loaded.</w:t>
      </w:r>
      <w:r>
        <w:br/>
        <w:t xml:space="preserve">(You should be able to show the full application </w:t>
      </w:r>
      <w:sdt>
        <w:sdtPr>
          <w:tag w:val="goog_rdk_6"/>
          <w:id w:val="-2138792551"/>
        </w:sdtPr>
        <w:sdtContent>
          <w:ins w:id="14" w:author="Schuster, Rolf (rosch029@fh-dortmund.de)" w:date="2023-11-17T16:38:00Z">
            <w:r>
              <w:t>during</w:t>
            </w:r>
          </w:ins>
        </w:sdtContent>
      </w:sdt>
      <w:sdt>
        <w:sdtPr>
          <w:tag w:val="goog_rdk_7"/>
          <w:id w:val="1317307798"/>
        </w:sdtPr>
        <w:sdtContent>
          <w:del w:id="15" w:author="Schuster, Rolf (rosch029@fh-dortmund.de)" w:date="2023-11-17T16:38:00Z">
            <w:r>
              <w:delText>on</w:delText>
            </w:r>
          </w:del>
        </w:sdtContent>
      </w:sdt>
      <w:r>
        <w:t xml:space="preserve"> the acceptance session)</w:t>
      </w:r>
    </w:p>
    <w:p w14:paraId="3526C5D9" w14:textId="77777777" w:rsidR="00E3314D" w:rsidRDefault="00E3314D"/>
    <w:p w14:paraId="2B80F6A4" w14:textId="77777777" w:rsidR="00E3314D" w:rsidRDefault="00E3314D"/>
    <w:p w14:paraId="0D82BF22" w14:textId="77777777" w:rsidR="00E3314D" w:rsidRDefault="00000000">
      <w:pPr>
        <w:numPr>
          <w:ilvl w:val="0"/>
          <w:numId w:val="13"/>
        </w:numPr>
      </w:pPr>
      <w:r>
        <w:t>created the store-</w:t>
      </w:r>
      <w:proofErr w:type="spellStart"/>
      <w:r>
        <w:t>ui</w:t>
      </w:r>
      <w:proofErr w:type="spellEnd"/>
      <w:r>
        <w:t>-</w:t>
      </w:r>
      <w:proofErr w:type="spellStart"/>
      <w:r>
        <w:t>ingress.yaml</w:t>
      </w:r>
      <w:proofErr w:type="spellEnd"/>
      <w:r>
        <w:t xml:space="preserve"> </w:t>
      </w:r>
      <w:proofErr w:type="gramStart"/>
      <w:r>
        <w:t>file</w:t>
      </w:r>
      <w:proofErr w:type="gramEnd"/>
    </w:p>
    <w:p w14:paraId="6BEB2EC0" w14:textId="77777777" w:rsidR="00E3314D" w:rsidRDefault="00000000">
      <w:r>
        <w:rPr>
          <w:noProof/>
        </w:rPr>
        <w:drawing>
          <wp:inline distT="114300" distB="114300" distL="114300" distR="114300" wp14:anchorId="48D25638" wp14:editId="48428FBD">
            <wp:extent cx="5759140" cy="1701800"/>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759140" cy="1701800"/>
                    </a:xfrm>
                    <a:prstGeom prst="rect">
                      <a:avLst/>
                    </a:prstGeom>
                    <a:ln/>
                  </pic:spPr>
                </pic:pic>
              </a:graphicData>
            </a:graphic>
          </wp:inline>
        </w:drawing>
      </w:r>
      <w:r>
        <w:br/>
      </w:r>
    </w:p>
    <w:p w14:paraId="386D6CD1" w14:textId="77777777" w:rsidR="00E3314D" w:rsidRDefault="00000000">
      <w:r>
        <w:t xml:space="preserve">2) Apply the </w:t>
      </w:r>
      <w:proofErr w:type="spellStart"/>
      <w:r>
        <w:t>yaml</w:t>
      </w:r>
      <w:proofErr w:type="spellEnd"/>
      <w:r>
        <w:t xml:space="preserve"> file with this command:</w:t>
      </w:r>
    </w:p>
    <w:p w14:paraId="58F46B83" w14:textId="77777777" w:rsidR="00E3314D" w:rsidRDefault="00000000">
      <w:pPr>
        <w:rPr>
          <w:b/>
        </w:rPr>
      </w:pPr>
      <w:proofErr w:type="spellStart"/>
      <w:r>
        <w:rPr>
          <w:b/>
        </w:rPr>
        <w:t>kubectl</w:t>
      </w:r>
      <w:proofErr w:type="spellEnd"/>
      <w:r>
        <w:rPr>
          <w:b/>
        </w:rPr>
        <w:t xml:space="preserve"> apply -f store-</w:t>
      </w:r>
      <w:proofErr w:type="spellStart"/>
      <w:r>
        <w:rPr>
          <w:b/>
        </w:rPr>
        <w:t>ui</w:t>
      </w:r>
      <w:proofErr w:type="spellEnd"/>
      <w:r>
        <w:rPr>
          <w:b/>
        </w:rPr>
        <w:t>-</w:t>
      </w:r>
      <w:proofErr w:type="spellStart"/>
      <w:proofErr w:type="gramStart"/>
      <w:r>
        <w:rPr>
          <w:b/>
        </w:rPr>
        <w:t>ingress.yaml</w:t>
      </w:r>
      <w:proofErr w:type="spellEnd"/>
      <w:proofErr w:type="gramEnd"/>
    </w:p>
    <w:p w14:paraId="33CD5569" w14:textId="77777777" w:rsidR="00E3314D" w:rsidRDefault="00E3314D">
      <w:pPr>
        <w:rPr>
          <w:b/>
        </w:rPr>
      </w:pPr>
    </w:p>
    <w:p w14:paraId="6752684C" w14:textId="77777777" w:rsidR="00E3314D" w:rsidRDefault="00000000">
      <w:r>
        <w:t>3) enter the host in browser</w:t>
      </w:r>
    </w:p>
    <w:p w14:paraId="5F780C91" w14:textId="77777777" w:rsidR="00E3314D" w:rsidRDefault="00E3314D"/>
    <w:p w14:paraId="1B86F22A" w14:textId="77777777" w:rsidR="00E3314D" w:rsidRDefault="00000000">
      <w:hyperlink r:id="rId40">
        <w:r>
          <w:rPr>
            <w:color w:val="1155CC"/>
            <w:u w:val="single"/>
          </w:rPr>
          <w:t>http://store-ui-group10.172.22.179.205.nip.io/</w:t>
        </w:r>
      </w:hyperlink>
    </w:p>
    <w:p w14:paraId="230506C8" w14:textId="77777777" w:rsidR="00E3314D" w:rsidRDefault="00E3314D"/>
    <w:p w14:paraId="12E1F21D" w14:textId="77777777" w:rsidR="00E3314D" w:rsidRDefault="00E3314D"/>
    <w:p w14:paraId="0111F2A5" w14:textId="77777777" w:rsidR="00E3314D" w:rsidRDefault="00000000">
      <w:r>
        <w:rPr>
          <w:noProof/>
        </w:rPr>
        <w:lastRenderedPageBreak/>
        <w:drawing>
          <wp:inline distT="114300" distB="114300" distL="114300" distR="114300" wp14:anchorId="3C9126FE" wp14:editId="2791B63E">
            <wp:extent cx="5759140" cy="26924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759140" cy="2692400"/>
                    </a:xfrm>
                    <a:prstGeom prst="rect">
                      <a:avLst/>
                    </a:prstGeom>
                    <a:ln/>
                  </pic:spPr>
                </pic:pic>
              </a:graphicData>
            </a:graphic>
          </wp:inline>
        </w:drawing>
      </w:r>
    </w:p>
    <w:p w14:paraId="28964895" w14:textId="77777777" w:rsidR="00E3314D" w:rsidRDefault="00E3314D"/>
    <w:p w14:paraId="286B4F27" w14:textId="77777777" w:rsidR="00E3314D" w:rsidRDefault="00000000">
      <w:pPr>
        <w:pStyle w:val="Heading2"/>
      </w:pPr>
      <w:bookmarkStart w:id="16" w:name="_heading=h.4d34og8" w:colFirst="0" w:colLast="0"/>
      <w:bookmarkEnd w:id="16"/>
      <w:r>
        <w:t>5. Reflective Tasks</w:t>
      </w:r>
    </w:p>
    <w:p w14:paraId="37C85409" w14:textId="77777777" w:rsidR="00E3314D" w:rsidRDefault="00000000">
      <w:r>
        <w:t>Based on the knowledge you gathered, there are some reflective questions to be answered. (Always keep in mind the case study while answering these questions)</w:t>
      </w:r>
    </w:p>
    <w:p w14:paraId="1B4CBCB1" w14:textId="77777777" w:rsidR="00E3314D" w:rsidRDefault="00E3314D"/>
    <w:p w14:paraId="69EFA52B" w14:textId="77777777" w:rsidR="00E3314D" w:rsidRDefault="00000000">
      <w:r>
        <w:t>5.1. Do you think the way the solution has been created in this laboratory is efficient and worth it?</w:t>
      </w:r>
    </w:p>
    <w:p w14:paraId="29A05EC7" w14:textId="77777777" w:rsidR="00E3314D" w:rsidRDefault="00000000">
      <w:r>
        <w:br/>
      </w:r>
      <w:r>
        <w:rPr>
          <w:b/>
          <w:sz w:val="21"/>
          <w:szCs w:val="21"/>
        </w:rPr>
        <w:t>For Development</w:t>
      </w:r>
      <w:r>
        <w:t xml:space="preserve">: </w:t>
      </w:r>
    </w:p>
    <w:p w14:paraId="0860D150" w14:textId="77777777" w:rsidR="00E3314D" w:rsidRDefault="00000000">
      <w:pPr>
        <w:jc w:val="both"/>
      </w:pPr>
      <w:r>
        <w:br/>
        <w:t>1.  Kubernetes offers efficient scalability choices that enable developers to easily modify resources in response to demand, which is particularly helpful in the development and testing stages.</w:t>
      </w:r>
    </w:p>
    <w:p w14:paraId="054A9573" w14:textId="77777777" w:rsidR="00E3314D" w:rsidRDefault="00E3314D">
      <w:pPr>
        <w:jc w:val="both"/>
      </w:pPr>
    </w:p>
    <w:p w14:paraId="195416C6" w14:textId="77777777" w:rsidR="00E3314D" w:rsidRDefault="00000000">
      <w:pPr>
        <w:jc w:val="both"/>
      </w:pPr>
      <w:r>
        <w:t>2.  Kubernetes facilitates cooperation and guarantees a uniform deployment environment. Developers can work on different parts of the application with confidence knowing that the deployment environment won't change.</w:t>
      </w:r>
    </w:p>
    <w:p w14:paraId="49FA7409" w14:textId="77777777" w:rsidR="00E3314D" w:rsidRDefault="00E3314D">
      <w:pPr>
        <w:jc w:val="both"/>
      </w:pPr>
    </w:p>
    <w:p w14:paraId="28424966" w14:textId="77777777" w:rsidR="00E3314D" w:rsidRDefault="00000000">
      <w:pPr>
        <w:jc w:val="both"/>
      </w:pPr>
      <w:r>
        <w:t>3.  Kubernetes improves resource efficiency through the effective administration of containerized applications. By allowing developers to define resource requirements for every component, resource allocation efficiency is increased overall.</w:t>
      </w:r>
    </w:p>
    <w:p w14:paraId="12069683" w14:textId="77777777" w:rsidR="00E3314D" w:rsidRDefault="00000000">
      <w:pPr>
        <w:jc w:val="both"/>
      </w:pPr>
      <w:r>
        <w:br/>
      </w:r>
      <w:r>
        <w:rPr>
          <w:b/>
          <w:sz w:val="21"/>
          <w:szCs w:val="21"/>
        </w:rPr>
        <w:t>To be run as a server</w:t>
      </w:r>
    </w:p>
    <w:p w14:paraId="21C8EBDE" w14:textId="77777777" w:rsidR="00E3314D" w:rsidRDefault="00E3314D">
      <w:pPr>
        <w:jc w:val="both"/>
      </w:pPr>
    </w:p>
    <w:p w14:paraId="340D7A0B" w14:textId="77777777" w:rsidR="00E3314D" w:rsidRDefault="00000000">
      <w:pPr>
        <w:numPr>
          <w:ilvl w:val="0"/>
          <w:numId w:val="15"/>
        </w:numPr>
        <w:jc w:val="both"/>
      </w:pPr>
      <w:r>
        <w:t>Reliability and high availability are two of Kubernetes' best qualities. Enhanced uptime is a result of features like automated scaling and pod replication.</w:t>
      </w:r>
    </w:p>
    <w:p w14:paraId="040FBC09" w14:textId="77777777" w:rsidR="00E3314D" w:rsidRDefault="00E3314D">
      <w:pPr>
        <w:ind w:left="720"/>
        <w:jc w:val="both"/>
      </w:pPr>
    </w:p>
    <w:p w14:paraId="6AAD560C" w14:textId="77777777" w:rsidR="00E3314D" w:rsidRDefault="00000000">
      <w:pPr>
        <w:numPr>
          <w:ilvl w:val="0"/>
          <w:numId w:val="15"/>
        </w:numPr>
        <w:jc w:val="both"/>
      </w:pPr>
      <w:r>
        <w:t>In Kubernetes, load balancing and horizontal scaling are used to optimize performance. Monitoring tools make it easier to find and fix possible performance bottlenecks.</w:t>
      </w:r>
    </w:p>
    <w:p w14:paraId="16CAEDB8" w14:textId="77777777" w:rsidR="00E3314D" w:rsidRDefault="00E3314D">
      <w:pPr>
        <w:ind w:left="720"/>
        <w:jc w:val="both"/>
      </w:pPr>
    </w:p>
    <w:p w14:paraId="020E59C7" w14:textId="77777777" w:rsidR="00E3314D" w:rsidRDefault="00000000">
      <w:pPr>
        <w:numPr>
          <w:ilvl w:val="0"/>
          <w:numId w:val="15"/>
        </w:numPr>
        <w:jc w:val="both"/>
      </w:pPr>
      <w:r>
        <w:t>A variety of tools for troubleshooting and monitoring are offered by Kubernetes. Putting strong logging and monitoring systems in place helps find and fix problems quickly.</w:t>
      </w:r>
    </w:p>
    <w:p w14:paraId="7B96E807" w14:textId="77777777" w:rsidR="00E3314D" w:rsidRDefault="00E3314D"/>
    <w:p w14:paraId="67505259" w14:textId="77777777" w:rsidR="00E3314D" w:rsidRDefault="00000000">
      <w:r>
        <w:br/>
      </w:r>
      <w:r>
        <w:br/>
      </w:r>
      <w:r>
        <w:rPr>
          <w:b/>
          <w:sz w:val="21"/>
          <w:szCs w:val="21"/>
        </w:rPr>
        <w:t>To rent them to customers:</w:t>
      </w:r>
      <w:r>
        <w:br/>
      </w:r>
    </w:p>
    <w:p w14:paraId="0F741034" w14:textId="77777777" w:rsidR="00E3314D" w:rsidRDefault="00000000">
      <w:pPr>
        <w:numPr>
          <w:ilvl w:val="0"/>
          <w:numId w:val="8"/>
        </w:numPr>
        <w:pBdr>
          <w:top w:val="nil"/>
          <w:left w:val="nil"/>
          <w:bottom w:val="nil"/>
          <w:right w:val="nil"/>
          <w:between w:val="nil"/>
        </w:pBdr>
        <w:jc w:val="both"/>
      </w:pPr>
      <w:r>
        <w:t>Scaling to accommodate changing client demands is an area where Kubernetes thrives. Efficient management of growing traffic and workloads is ensured by proper configuration.</w:t>
      </w:r>
    </w:p>
    <w:p w14:paraId="729E55A2" w14:textId="77777777" w:rsidR="00E3314D" w:rsidRDefault="00E3314D">
      <w:pPr>
        <w:pBdr>
          <w:top w:val="nil"/>
          <w:left w:val="nil"/>
          <w:bottom w:val="nil"/>
          <w:right w:val="nil"/>
          <w:between w:val="nil"/>
        </w:pBdr>
        <w:ind w:left="1440"/>
        <w:jc w:val="both"/>
      </w:pPr>
    </w:p>
    <w:p w14:paraId="3F481147" w14:textId="77777777" w:rsidR="00E3314D" w:rsidRDefault="00000000">
      <w:pPr>
        <w:numPr>
          <w:ilvl w:val="0"/>
          <w:numId w:val="8"/>
        </w:numPr>
        <w:pBdr>
          <w:top w:val="nil"/>
          <w:left w:val="nil"/>
          <w:bottom w:val="nil"/>
          <w:right w:val="nil"/>
          <w:between w:val="nil"/>
        </w:pBdr>
        <w:jc w:val="both"/>
      </w:pPr>
      <w:r>
        <w:t>Strong security features like network policies and pod security policies are built into Kubernetes. Maintaining security and isolation between customer instances requires proper configuration.</w:t>
      </w:r>
    </w:p>
    <w:p w14:paraId="4ACB9A26" w14:textId="77777777" w:rsidR="00E3314D" w:rsidRDefault="00E3314D">
      <w:pPr>
        <w:pBdr>
          <w:top w:val="nil"/>
          <w:left w:val="nil"/>
          <w:bottom w:val="nil"/>
          <w:right w:val="nil"/>
          <w:between w:val="nil"/>
        </w:pBdr>
        <w:ind w:left="1440"/>
        <w:jc w:val="both"/>
      </w:pPr>
    </w:p>
    <w:p w14:paraId="7FE576F9" w14:textId="77777777" w:rsidR="00E3314D" w:rsidRDefault="00000000">
      <w:pPr>
        <w:numPr>
          <w:ilvl w:val="0"/>
          <w:numId w:val="8"/>
        </w:numPr>
        <w:pBdr>
          <w:top w:val="nil"/>
          <w:left w:val="nil"/>
          <w:bottom w:val="nil"/>
          <w:right w:val="nil"/>
          <w:between w:val="nil"/>
        </w:pBdr>
        <w:jc w:val="both"/>
      </w:pPr>
      <w:r>
        <w:t>Through efficient scaling and resource optimization, Kubernetes enhances cost-effectiveness. Sustained cost-effectiveness depends on ongoing optimization and monitoring initiatives.</w:t>
      </w:r>
      <w:r>
        <w:br/>
      </w:r>
      <w:r>
        <w:br/>
      </w:r>
    </w:p>
    <w:p w14:paraId="21122020" w14:textId="77777777" w:rsidR="00E3314D" w:rsidRDefault="00000000">
      <w:pPr>
        <w:jc w:val="both"/>
      </w:pPr>
      <w:r>
        <w:t>5.2. Is the used approach scalable? (vertically and horizontally)</w:t>
      </w:r>
      <w:r>
        <w:br/>
      </w:r>
      <w:r>
        <w:br/>
        <w:t xml:space="preserve">The Kubernetes-deploy solution's scalability depends on both vertical and horizontal dimensions. Vertical scalability, which refers to resource growth within individual nodes, depends on how well the program can use more resources. In the meantime, efficient workload distribution and load balancing techniques are required for horizontal scalability, which is attained by expanding the Kubernetes cluster with additional nodes. The system's scalability is guaranteed via a carefully calibrated mix of vertical and horizontal scaling, as well as proactive monitoring for optimization. The evaluation ought to </w:t>
      </w:r>
      <w:proofErr w:type="gramStart"/>
      <w:r>
        <w:t>take into account</w:t>
      </w:r>
      <w:proofErr w:type="gramEnd"/>
      <w:r>
        <w:t xml:space="preserve"> the application's capacity to manage amplified demand, the effectiveness of resource allocation, and the cluster's ease of dynamically adjusting to fluctuating workloads, thereby establishing the foundation for future expansion.</w:t>
      </w:r>
      <w:r>
        <w:br/>
      </w:r>
    </w:p>
    <w:p w14:paraId="4F67343B" w14:textId="77777777" w:rsidR="00E3314D" w:rsidRDefault="00000000">
      <w:r>
        <w:t>5.3. How can you migrate your solution to another machine/cluster?</w:t>
      </w:r>
    </w:p>
    <w:p w14:paraId="454B95A6" w14:textId="77777777" w:rsidR="00E3314D" w:rsidRDefault="00E3314D"/>
    <w:p w14:paraId="7FB8CF74" w14:textId="77777777" w:rsidR="00E3314D" w:rsidRDefault="00000000">
      <w:r>
        <w:t>Use tools like `</w:t>
      </w:r>
      <w:proofErr w:type="spellStart"/>
      <w:r>
        <w:t>kubectl</w:t>
      </w:r>
      <w:proofErr w:type="spellEnd"/>
      <w:proofErr w:type="gramStart"/>
      <w:r>
        <w:t>’  to</w:t>
      </w:r>
      <w:proofErr w:type="gramEnd"/>
      <w:r>
        <w:t xml:space="preserve"> export your Kubernetes resources to YAML files so you may move your Kubernetes solution to another computer or cluster. </w:t>
      </w:r>
    </w:p>
    <w:p w14:paraId="6FFB8049" w14:textId="77777777" w:rsidR="00E3314D" w:rsidRDefault="00E3314D"/>
    <w:p w14:paraId="1E756722" w14:textId="77777777" w:rsidR="00E3314D" w:rsidRDefault="00000000">
      <w:pPr>
        <w:numPr>
          <w:ilvl w:val="0"/>
          <w:numId w:val="21"/>
        </w:numPr>
      </w:pPr>
      <w:r>
        <w:t xml:space="preserve">Make that the new cluster's container images are accessible, update cluster-specific configurations, and handle secrets safely. </w:t>
      </w:r>
    </w:p>
    <w:p w14:paraId="19024B83" w14:textId="77777777" w:rsidR="00E3314D" w:rsidRDefault="00000000">
      <w:pPr>
        <w:numPr>
          <w:ilvl w:val="0"/>
          <w:numId w:val="21"/>
        </w:numPr>
      </w:pPr>
      <w:r>
        <w:t>Use `</w:t>
      </w:r>
      <w:proofErr w:type="spellStart"/>
      <w:r>
        <w:t>kubectl</w:t>
      </w:r>
      <w:proofErr w:type="spellEnd"/>
      <w:r>
        <w:t xml:space="preserve"> apply` to deploy the exported resources on the new cluster and perform a comprehensive functional test of the application. </w:t>
      </w:r>
    </w:p>
    <w:p w14:paraId="081790FF" w14:textId="77777777" w:rsidR="00E3314D" w:rsidRDefault="00000000">
      <w:pPr>
        <w:numPr>
          <w:ilvl w:val="0"/>
          <w:numId w:val="21"/>
        </w:numPr>
      </w:pPr>
      <w:r>
        <w:t xml:space="preserve">Modify the DNS, Ingress, and monitoring setups; have a plan for rolling back changes; and update the documentation to reflect the modifications. </w:t>
      </w:r>
    </w:p>
    <w:p w14:paraId="0B224727" w14:textId="77777777" w:rsidR="00E3314D" w:rsidRDefault="00E3314D">
      <w:pPr>
        <w:ind w:left="720"/>
      </w:pPr>
    </w:p>
    <w:p w14:paraId="3D1065B4" w14:textId="77777777" w:rsidR="00E3314D" w:rsidRDefault="00000000">
      <w:r>
        <w:lastRenderedPageBreak/>
        <w:t>This all-encompassing strategy guarantees a seamless transfer and upholds your application's dependability in the new setting.</w:t>
      </w:r>
      <w:r>
        <w:br/>
      </w:r>
    </w:p>
    <w:p w14:paraId="391A8F9F" w14:textId="77777777" w:rsidR="00E3314D" w:rsidRDefault="00000000">
      <w:r>
        <w:t>5.4. Compare the knowledge gathered during this lab with the knowledge and experiences from AWS. Which one do you prefer and why? Do you see scenarios for a usage of both?</w:t>
      </w:r>
    </w:p>
    <w:p w14:paraId="4B048973" w14:textId="77777777" w:rsidR="00E3314D" w:rsidRDefault="00E3314D"/>
    <w:p w14:paraId="0819CD95" w14:textId="77777777" w:rsidR="00E3314D" w:rsidRDefault="00000000">
      <w:pPr>
        <w:jc w:val="both"/>
      </w:pPr>
      <w:r>
        <w:t>For scalable infrastructure and a wide range of managed services that integrate seamlessly, AWS is the best cloud computing platform. Kubernetes is the preferred option if platform independence, application mobility, and container management are among top concerns.  Some businesses use a hybrid strategy, combining Kubernetes for containerized workloads with AWS services for certain requirements. In the end, our choice should be in line with our application's design, our need for scalability, and our preferences for containerization and managed services.</w:t>
      </w:r>
    </w:p>
    <w:p w14:paraId="60F08792" w14:textId="77777777" w:rsidR="00E3314D" w:rsidRDefault="00E3314D"/>
    <w:p w14:paraId="068DDFF5" w14:textId="77777777" w:rsidR="00E3314D" w:rsidRDefault="00E3314D"/>
    <w:p w14:paraId="0BD56D69" w14:textId="77777777" w:rsidR="00E3314D" w:rsidRDefault="00000000">
      <w:r>
        <w:t xml:space="preserve"> 5.5. How could you detect failures in running pods quickly to prevent </w:t>
      </w:r>
      <w:proofErr w:type="spellStart"/>
      <w:proofErr w:type="gramStart"/>
      <w:r>
        <w:t>outages?Think</w:t>
      </w:r>
      <w:proofErr w:type="spellEnd"/>
      <w:proofErr w:type="gramEnd"/>
      <w:r>
        <w:t xml:space="preserve"> of a way to replace a failed pod with a new one. Does Kubernetes offer any assistance for this scenario?</w:t>
      </w:r>
    </w:p>
    <w:p w14:paraId="15D2F97D" w14:textId="77777777" w:rsidR="00E3314D" w:rsidRDefault="00E3314D">
      <w:pPr>
        <w:jc w:val="both"/>
      </w:pPr>
    </w:p>
    <w:p w14:paraId="59B9E78E" w14:textId="77777777" w:rsidR="00E3314D" w:rsidRDefault="00000000">
      <w:pPr>
        <w:jc w:val="both"/>
      </w:pPr>
      <w:r>
        <w:t>Using health checks like readiness and liveness probes in Kubernetes helps identify issues in running pods rapidly and prevent outages. Based on the findings of these probes, which assess a pod's capacity to handle traffic, traffic is immediately restarted or redirected. Replica Sets and Deployments are examples of controllers that maintain the required number of replicas by automatically replacing failed pods. The number of replicas is dynamically adjusted by auto-scaling technologies, and rolling deployments provide seamless updates with little to no downtime. Pod Operators automate operational activities, whereas Pod Disruption Budgets control disturbances during updates. Putting monitoring and logging systems in place improves proactive failure detection even more, which makes the system more robust and self-healing.</w:t>
      </w:r>
    </w:p>
    <w:p w14:paraId="4BF526CD" w14:textId="77777777" w:rsidR="00E3314D" w:rsidRDefault="00E3314D"/>
    <w:p w14:paraId="16DE55C0" w14:textId="77777777" w:rsidR="00E3314D" w:rsidRDefault="00000000">
      <w:pPr>
        <w:rPr>
          <w:rFonts w:ascii="MS Gothic" w:eastAsia="MS Gothic" w:hAnsi="MS Gothic" w:cs="MS Gothic"/>
          <w:sz w:val="26"/>
          <w:szCs w:val="26"/>
        </w:rPr>
      </w:pPr>
      <w:r>
        <w:br/>
      </w:r>
      <w:r>
        <w:rPr>
          <w:rFonts w:ascii="AppleSystemUIFont" w:eastAsia="AppleSystemUIFont" w:hAnsi="AppleSystemUIFont" w:cs="AppleSystemUIFont"/>
          <w:sz w:val="26"/>
          <w:szCs w:val="26"/>
        </w:rPr>
        <w:br/>
      </w:r>
      <w:r>
        <w:rPr>
          <w:rFonts w:ascii="AppleSystemUIFont" w:eastAsia="AppleSystemUIFont" w:hAnsi="AppleSystemUIFont" w:cs="AppleSystemUIFont"/>
          <w:sz w:val="26"/>
          <w:szCs w:val="26"/>
        </w:rPr>
        <w:br/>
      </w:r>
      <w:r>
        <w:rPr>
          <w:rFonts w:ascii="AppleSystemUIFont" w:eastAsia="AppleSystemUIFont" w:hAnsi="AppleSystemUIFont" w:cs="AppleSystemUIFont"/>
          <w:sz w:val="26"/>
          <w:szCs w:val="26"/>
        </w:rPr>
        <w:br/>
      </w:r>
      <w:sdt>
        <w:sdtPr>
          <w:tag w:val="goog_rdk_8"/>
          <w:id w:val="928856883"/>
        </w:sdtPr>
        <w:sdtContent>
          <w:del w:id="17" w:author="Jabre, Anas (anjab002@fh-dortmund.de)" w:date="2023-11-15T09:30:00Z">
            <w:r>
              <w:rPr>
                <w:rFonts w:ascii="MS Gothic" w:eastAsia="MS Gothic" w:hAnsi="MS Gothic" w:cs="MS Gothic"/>
                <w:sz w:val="26"/>
                <w:szCs w:val="26"/>
              </w:rPr>
              <w:delText> </w:delText>
            </w:r>
          </w:del>
        </w:sdtContent>
      </w:sdt>
    </w:p>
    <w:p w14:paraId="6A8C60F8" w14:textId="77777777" w:rsidR="00E3314D" w:rsidRDefault="00000000">
      <w:r>
        <w:br w:type="page"/>
      </w:r>
    </w:p>
    <w:p w14:paraId="2670E91B" w14:textId="77777777" w:rsidR="00E3314D" w:rsidRDefault="00000000">
      <w:pPr>
        <w:pStyle w:val="Heading2"/>
      </w:pPr>
      <w:r>
        <w:lastRenderedPageBreak/>
        <w:t>API Endpoint List:</w:t>
      </w:r>
    </w:p>
    <w:p w14:paraId="54AB7092" w14:textId="77777777" w:rsidR="00E3314D" w:rsidRDefault="00000000">
      <w:r>
        <w:t xml:space="preserve">Please keep in mind that the IPs and ports here are just some </w:t>
      </w:r>
      <w:proofErr w:type="gramStart"/>
      <w:r>
        <w:t>examples, and</w:t>
      </w:r>
      <w:proofErr w:type="gramEnd"/>
      <w:r>
        <w:t xml:space="preserve"> shouldn’t </w:t>
      </w:r>
      <w:proofErr w:type="spellStart"/>
      <w:r>
        <w:t>necessarly</w:t>
      </w:r>
      <w:proofErr w:type="spellEnd"/>
      <w:r>
        <w:t xml:space="preserve"> be the ones you need to use, so change them accordingly. Also POST/PUT requests typically can’t be performed from the address bar of your browser, so please check another way to perform these types of requests. </w:t>
      </w:r>
    </w:p>
    <w:tbl>
      <w:tblPr>
        <w:tblStyle w:val="a0"/>
        <w:tblW w:w="90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1134"/>
        <w:gridCol w:w="3969"/>
        <w:gridCol w:w="2551"/>
      </w:tblGrid>
      <w:tr w:rsidR="00E3314D" w14:paraId="31CE453F" w14:textId="77777777">
        <w:tc>
          <w:tcPr>
            <w:tcW w:w="1417" w:type="dxa"/>
            <w:vMerge w:val="restart"/>
            <w:vAlign w:val="center"/>
          </w:tcPr>
          <w:p w14:paraId="500A80FB" w14:textId="77777777" w:rsidR="00E3314D" w:rsidRDefault="00000000">
            <w:pPr>
              <w:jc w:val="center"/>
              <w:rPr>
                <w:sz w:val="28"/>
                <w:szCs w:val="28"/>
              </w:rPr>
            </w:pPr>
            <w:r>
              <w:rPr>
                <w:sz w:val="28"/>
                <w:szCs w:val="28"/>
              </w:rPr>
              <w:t>Cart</w:t>
            </w:r>
          </w:p>
        </w:tc>
        <w:tc>
          <w:tcPr>
            <w:tcW w:w="1134" w:type="dxa"/>
            <w:vAlign w:val="center"/>
          </w:tcPr>
          <w:p w14:paraId="3E030542" w14:textId="77777777" w:rsidR="00E3314D" w:rsidRDefault="00000000">
            <w:pPr>
              <w:jc w:val="center"/>
              <w:rPr>
                <w:sz w:val="28"/>
                <w:szCs w:val="28"/>
              </w:rPr>
            </w:pPr>
            <w:r>
              <w:rPr>
                <w:sz w:val="28"/>
                <w:szCs w:val="28"/>
              </w:rPr>
              <w:t>GET</w:t>
            </w:r>
          </w:p>
        </w:tc>
        <w:tc>
          <w:tcPr>
            <w:tcW w:w="3969" w:type="dxa"/>
            <w:vAlign w:val="center"/>
          </w:tcPr>
          <w:p w14:paraId="14ED9A48" w14:textId="77777777" w:rsidR="00E3314D" w:rsidRDefault="00000000">
            <w:pPr>
              <w:jc w:val="center"/>
              <w:rPr>
                <w:sz w:val="28"/>
                <w:szCs w:val="28"/>
              </w:rPr>
            </w:pPr>
            <w:r>
              <w:rPr>
                <w:sz w:val="28"/>
                <w:szCs w:val="28"/>
              </w:rPr>
              <w:t>http://172.22.145.110:8080</w:t>
            </w:r>
          </w:p>
        </w:tc>
        <w:tc>
          <w:tcPr>
            <w:tcW w:w="2551" w:type="dxa"/>
            <w:vAlign w:val="center"/>
          </w:tcPr>
          <w:p w14:paraId="7A4485CF" w14:textId="77777777" w:rsidR="00E3314D" w:rsidRDefault="00000000">
            <w:pPr>
              <w:jc w:val="center"/>
              <w:rPr>
                <w:sz w:val="28"/>
                <w:szCs w:val="28"/>
              </w:rPr>
            </w:pPr>
            <w:r>
              <w:rPr>
                <w:sz w:val="28"/>
                <w:szCs w:val="28"/>
              </w:rPr>
              <w:t xml:space="preserve">Returning info on the </w:t>
            </w:r>
            <w:proofErr w:type="spellStart"/>
            <w:r>
              <w:rPr>
                <w:sz w:val="28"/>
                <w:szCs w:val="28"/>
              </w:rPr>
              <w:t>api</w:t>
            </w:r>
            <w:proofErr w:type="spellEnd"/>
          </w:p>
        </w:tc>
      </w:tr>
      <w:tr w:rsidR="00E3314D" w14:paraId="2B9F6B86" w14:textId="77777777">
        <w:trPr>
          <w:trHeight w:val="244"/>
        </w:trPr>
        <w:tc>
          <w:tcPr>
            <w:tcW w:w="1417" w:type="dxa"/>
            <w:vMerge/>
            <w:vAlign w:val="center"/>
          </w:tcPr>
          <w:p w14:paraId="51433CDB" w14:textId="77777777" w:rsidR="00E3314D" w:rsidRDefault="00E3314D">
            <w:pPr>
              <w:widowControl w:val="0"/>
              <w:pBdr>
                <w:top w:val="nil"/>
                <w:left w:val="nil"/>
                <w:bottom w:val="nil"/>
                <w:right w:val="nil"/>
                <w:between w:val="nil"/>
              </w:pBdr>
              <w:spacing w:line="276" w:lineRule="auto"/>
              <w:rPr>
                <w:sz w:val="28"/>
                <w:szCs w:val="28"/>
              </w:rPr>
            </w:pPr>
          </w:p>
        </w:tc>
        <w:tc>
          <w:tcPr>
            <w:tcW w:w="1134" w:type="dxa"/>
            <w:vAlign w:val="center"/>
          </w:tcPr>
          <w:p w14:paraId="1B827587" w14:textId="77777777" w:rsidR="00E3314D" w:rsidRDefault="00000000">
            <w:pPr>
              <w:jc w:val="center"/>
              <w:rPr>
                <w:sz w:val="28"/>
                <w:szCs w:val="28"/>
              </w:rPr>
            </w:pPr>
            <w:r>
              <w:rPr>
                <w:sz w:val="28"/>
                <w:szCs w:val="28"/>
              </w:rPr>
              <w:t>GET</w:t>
            </w:r>
          </w:p>
        </w:tc>
        <w:tc>
          <w:tcPr>
            <w:tcW w:w="3969" w:type="dxa"/>
            <w:vAlign w:val="center"/>
          </w:tcPr>
          <w:p w14:paraId="76E378F5" w14:textId="77777777" w:rsidR="00E3314D" w:rsidRDefault="00000000">
            <w:pPr>
              <w:jc w:val="center"/>
              <w:rPr>
                <w:sz w:val="28"/>
                <w:szCs w:val="28"/>
              </w:rPr>
            </w:pPr>
            <w:r>
              <w:rPr>
                <w:sz w:val="28"/>
                <w:szCs w:val="28"/>
              </w:rPr>
              <w:t xml:space="preserve">http://172.22.145.110:8080/cart </w:t>
            </w:r>
          </w:p>
        </w:tc>
        <w:tc>
          <w:tcPr>
            <w:tcW w:w="2551" w:type="dxa"/>
            <w:vAlign w:val="center"/>
          </w:tcPr>
          <w:p w14:paraId="0FA442B2" w14:textId="77777777" w:rsidR="00E3314D" w:rsidRDefault="00000000">
            <w:pPr>
              <w:jc w:val="center"/>
              <w:rPr>
                <w:sz w:val="28"/>
                <w:szCs w:val="28"/>
              </w:rPr>
            </w:pPr>
            <w:r>
              <w:rPr>
                <w:sz w:val="28"/>
                <w:szCs w:val="28"/>
              </w:rPr>
              <w:t>Get all carts</w:t>
            </w:r>
          </w:p>
        </w:tc>
      </w:tr>
      <w:tr w:rsidR="00E3314D" w14:paraId="4B397AA0" w14:textId="77777777">
        <w:trPr>
          <w:trHeight w:val="244"/>
        </w:trPr>
        <w:tc>
          <w:tcPr>
            <w:tcW w:w="1417" w:type="dxa"/>
            <w:vMerge/>
            <w:vAlign w:val="center"/>
          </w:tcPr>
          <w:p w14:paraId="1DECCAC0" w14:textId="77777777" w:rsidR="00E3314D" w:rsidRDefault="00E3314D">
            <w:pPr>
              <w:widowControl w:val="0"/>
              <w:pBdr>
                <w:top w:val="nil"/>
                <w:left w:val="nil"/>
                <w:bottom w:val="nil"/>
                <w:right w:val="nil"/>
                <w:between w:val="nil"/>
              </w:pBdr>
              <w:spacing w:line="276" w:lineRule="auto"/>
              <w:rPr>
                <w:sz w:val="28"/>
                <w:szCs w:val="28"/>
              </w:rPr>
            </w:pPr>
          </w:p>
        </w:tc>
        <w:tc>
          <w:tcPr>
            <w:tcW w:w="1134" w:type="dxa"/>
            <w:vAlign w:val="center"/>
          </w:tcPr>
          <w:p w14:paraId="202ADDC7" w14:textId="77777777" w:rsidR="00E3314D" w:rsidRDefault="00000000">
            <w:pPr>
              <w:jc w:val="center"/>
              <w:rPr>
                <w:sz w:val="28"/>
                <w:szCs w:val="28"/>
              </w:rPr>
            </w:pPr>
            <w:r>
              <w:rPr>
                <w:sz w:val="28"/>
                <w:szCs w:val="28"/>
              </w:rPr>
              <w:t>GET</w:t>
            </w:r>
          </w:p>
        </w:tc>
        <w:tc>
          <w:tcPr>
            <w:tcW w:w="3969" w:type="dxa"/>
            <w:vAlign w:val="center"/>
          </w:tcPr>
          <w:p w14:paraId="278ACD59" w14:textId="77777777" w:rsidR="00E3314D" w:rsidRDefault="00000000">
            <w:pPr>
              <w:jc w:val="center"/>
              <w:rPr>
                <w:sz w:val="28"/>
                <w:szCs w:val="28"/>
              </w:rPr>
            </w:pPr>
            <w:r>
              <w:rPr>
                <w:sz w:val="28"/>
                <w:szCs w:val="28"/>
              </w:rPr>
              <w:t xml:space="preserve">http://172.22.145.110:8080/cart/{customerId} </w:t>
            </w:r>
          </w:p>
        </w:tc>
        <w:tc>
          <w:tcPr>
            <w:tcW w:w="2551" w:type="dxa"/>
            <w:vAlign w:val="center"/>
          </w:tcPr>
          <w:p w14:paraId="12F48FB3" w14:textId="77777777" w:rsidR="00E3314D" w:rsidRDefault="00000000">
            <w:pPr>
              <w:jc w:val="center"/>
              <w:rPr>
                <w:sz w:val="28"/>
                <w:szCs w:val="28"/>
              </w:rPr>
            </w:pPr>
            <w:r>
              <w:rPr>
                <w:sz w:val="28"/>
                <w:szCs w:val="28"/>
              </w:rPr>
              <w:t>Get the cart for one customer</w:t>
            </w:r>
          </w:p>
        </w:tc>
      </w:tr>
      <w:tr w:rsidR="00E3314D" w14:paraId="4B7AF8E6" w14:textId="77777777">
        <w:trPr>
          <w:trHeight w:val="244"/>
        </w:trPr>
        <w:tc>
          <w:tcPr>
            <w:tcW w:w="1417" w:type="dxa"/>
            <w:vMerge/>
            <w:vAlign w:val="center"/>
          </w:tcPr>
          <w:p w14:paraId="77223998" w14:textId="77777777" w:rsidR="00E3314D" w:rsidRDefault="00E3314D">
            <w:pPr>
              <w:widowControl w:val="0"/>
              <w:pBdr>
                <w:top w:val="nil"/>
                <w:left w:val="nil"/>
                <w:bottom w:val="nil"/>
                <w:right w:val="nil"/>
                <w:between w:val="nil"/>
              </w:pBdr>
              <w:spacing w:line="276" w:lineRule="auto"/>
              <w:rPr>
                <w:sz w:val="28"/>
                <w:szCs w:val="28"/>
              </w:rPr>
            </w:pPr>
          </w:p>
        </w:tc>
        <w:tc>
          <w:tcPr>
            <w:tcW w:w="1134" w:type="dxa"/>
            <w:vAlign w:val="center"/>
          </w:tcPr>
          <w:p w14:paraId="77086484" w14:textId="77777777" w:rsidR="00E3314D" w:rsidRDefault="00000000">
            <w:pPr>
              <w:jc w:val="center"/>
              <w:rPr>
                <w:sz w:val="28"/>
                <w:szCs w:val="28"/>
              </w:rPr>
            </w:pPr>
            <w:r>
              <w:rPr>
                <w:sz w:val="28"/>
                <w:szCs w:val="28"/>
              </w:rPr>
              <w:t>POST</w:t>
            </w:r>
          </w:p>
        </w:tc>
        <w:tc>
          <w:tcPr>
            <w:tcW w:w="3969" w:type="dxa"/>
            <w:vAlign w:val="center"/>
          </w:tcPr>
          <w:p w14:paraId="1805162A" w14:textId="77777777" w:rsidR="00E3314D" w:rsidRDefault="00000000">
            <w:pPr>
              <w:jc w:val="center"/>
              <w:rPr>
                <w:sz w:val="28"/>
                <w:szCs w:val="28"/>
              </w:rPr>
            </w:pPr>
            <w:r>
              <w:rPr>
                <w:sz w:val="28"/>
                <w:szCs w:val="28"/>
              </w:rPr>
              <w:t xml:space="preserve">http://172.22.145.110:8080/cart </w:t>
            </w:r>
          </w:p>
        </w:tc>
        <w:tc>
          <w:tcPr>
            <w:tcW w:w="2551" w:type="dxa"/>
            <w:vAlign w:val="center"/>
          </w:tcPr>
          <w:p w14:paraId="163006A1" w14:textId="77777777" w:rsidR="00E3314D" w:rsidRDefault="00000000">
            <w:pPr>
              <w:jc w:val="center"/>
              <w:rPr>
                <w:sz w:val="28"/>
                <w:szCs w:val="28"/>
              </w:rPr>
            </w:pPr>
            <w:r>
              <w:rPr>
                <w:sz w:val="28"/>
                <w:szCs w:val="28"/>
              </w:rPr>
              <w:t>Create a new cart entry</w:t>
            </w:r>
          </w:p>
        </w:tc>
      </w:tr>
      <w:tr w:rsidR="00E3314D" w14:paraId="683A8AFE" w14:textId="77777777">
        <w:tc>
          <w:tcPr>
            <w:tcW w:w="1417" w:type="dxa"/>
            <w:vMerge w:val="restart"/>
            <w:vAlign w:val="center"/>
          </w:tcPr>
          <w:p w14:paraId="47AB620D" w14:textId="77777777" w:rsidR="00E3314D" w:rsidRDefault="00000000">
            <w:pPr>
              <w:jc w:val="center"/>
              <w:rPr>
                <w:sz w:val="28"/>
                <w:szCs w:val="28"/>
              </w:rPr>
            </w:pPr>
            <w:r>
              <w:rPr>
                <w:sz w:val="28"/>
                <w:szCs w:val="28"/>
              </w:rPr>
              <w:t>Products</w:t>
            </w:r>
          </w:p>
        </w:tc>
        <w:tc>
          <w:tcPr>
            <w:tcW w:w="1134" w:type="dxa"/>
            <w:vAlign w:val="center"/>
          </w:tcPr>
          <w:p w14:paraId="14DD660A" w14:textId="77777777" w:rsidR="00E3314D" w:rsidRDefault="00000000">
            <w:pPr>
              <w:jc w:val="center"/>
              <w:rPr>
                <w:sz w:val="28"/>
                <w:szCs w:val="28"/>
              </w:rPr>
            </w:pPr>
            <w:r>
              <w:rPr>
                <w:sz w:val="28"/>
                <w:szCs w:val="28"/>
              </w:rPr>
              <w:t>GET</w:t>
            </w:r>
          </w:p>
        </w:tc>
        <w:tc>
          <w:tcPr>
            <w:tcW w:w="3969" w:type="dxa"/>
            <w:vAlign w:val="center"/>
          </w:tcPr>
          <w:p w14:paraId="0CA054E5" w14:textId="77777777" w:rsidR="00E3314D" w:rsidRDefault="00000000">
            <w:pPr>
              <w:jc w:val="center"/>
              <w:rPr>
                <w:sz w:val="28"/>
                <w:szCs w:val="28"/>
              </w:rPr>
            </w:pPr>
            <w:r>
              <w:rPr>
                <w:sz w:val="28"/>
                <w:szCs w:val="28"/>
              </w:rPr>
              <w:t xml:space="preserve">http://172.22.145.110:5000/deals </w:t>
            </w:r>
          </w:p>
        </w:tc>
        <w:tc>
          <w:tcPr>
            <w:tcW w:w="2551" w:type="dxa"/>
            <w:vAlign w:val="center"/>
          </w:tcPr>
          <w:p w14:paraId="7DE57EB3" w14:textId="77777777" w:rsidR="00E3314D" w:rsidRDefault="00000000">
            <w:pPr>
              <w:jc w:val="center"/>
              <w:rPr>
                <w:sz w:val="28"/>
                <w:szCs w:val="28"/>
              </w:rPr>
            </w:pPr>
            <w:r>
              <w:rPr>
                <w:sz w:val="28"/>
                <w:szCs w:val="28"/>
              </w:rPr>
              <w:t>Returning the deals</w:t>
            </w:r>
          </w:p>
        </w:tc>
      </w:tr>
      <w:tr w:rsidR="00E3314D" w14:paraId="4FF853C5" w14:textId="77777777">
        <w:trPr>
          <w:trHeight w:val="244"/>
        </w:trPr>
        <w:tc>
          <w:tcPr>
            <w:tcW w:w="1417" w:type="dxa"/>
            <w:vMerge/>
            <w:vAlign w:val="center"/>
          </w:tcPr>
          <w:p w14:paraId="28F316C1" w14:textId="77777777" w:rsidR="00E3314D" w:rsidRDefault="00E3314D">
            <w:pPr>
              <w:widowControl w:val="0"/>
              <w:pBdr>
                <w:top w:val="nil"/>
                <w:left w:val="nil"/>
                <w:bottom w:val="nil"/>
                <w:right w:val="nil"/>
                <w:between w:val="nil"/>
              </w:pBdr>
              <w:spacing w:line="276" w:lineRule="auto"/>
              <w:rPr>
                <w:sz w:val="28"/>
                <w:szCs w:val="28"/>
              </w:rPr>
            </w:pPr>
          </w:p>
        </w:tc>
        <w:tc>
          <w:tcPr>
            <w:tcW w:w="1134" w:type="dxa"/>
            <w:vAlign w:val="center"/>
          </w:tcPr>
          <w:p w14:paraId="10BCB3D9" w14:textId="77777777" w:rsidR="00E3314D" w:rsidRDefault="00000000">
            <w:pPr>
              <w:jc w:val="center"/>
              <w:rPr>
                <w:sz w:val="28"/>
                <w:szCs w:val="28"/>
              </w:rPr>
            </w:pPr>
            <w:r>
              <w:rPr>
                <w:sz w:val="28"/>
                <w:szCs w:val="28"/>
              </w:rPr>
              <w:t>GET</w:t>
            </w:r>
          </w:p>
        </w:tc>
        <w:tc>
          <w:tcPr>
            <w:tcW w:w="3969" w:type="dxa"/>
            <w:vAlign w:val="center"/>
          </w:tcPr>
          <w:p w14:paraId="324C351E" w14:textId="77777777" w:rsidR="00E3314D" w:rsidRDefault="00000000">
            <w:pPr>
              <w:jc w:val="center"/>
              <w:rPr>
                <w:sz w:val="28"/>
                <w:szCs w:val="28"/>
              </w:rPr>
            </w:pPr>
            <w:r>
              <w:rPr>
                <w:sz w:val="28"/>
                <w:szCs w:val="28"/>
              </w:rPr>
              <w:t xml:space="preserve">http://172.22.145.110:5000/products/sku/:id </w:t>
            </w:r>
          </w:p>
        </w:tc>
        <w:tc>
          <w:tcPr>
            <w:tcW w:w="2551" w:type="dxa"/>
            <w:vAlign w:val="center"/>
          </w:tcPr>
          <w:p w14:paraId="309E9CF6" w14:textId="77777777" w:rsidR="00E3314D" w:rsidRDefault="00000000">
            <w:pPr>
              <w:jc w:val="center"/>
              <w:rPr>
                <w:sz w:val="28"/>
                <w:szCs w:val="28"/>
              </w:rPr>
            </w:pPr>
            <w:r>
              <w:rPr>
                <w:sz w:val="28"/>
                <w:szCs w:val="28"/>
              </w:rPr>
              <w:t>Returning the product with the id</w:t>
            </w:r>
          </w:p>
        </w:tc>
      </w:tr>
      <w:tr w:rsidR="00E3314D" w14:paraId="0786289B" w14:textId="77777777">
        <w:tc>
          <w:tcPr>
            <w:tcW w:w="1417" w:type="dxa"/>
            <w:vAlign w:val="center"/>
          </w:tcPr>
          <w:p w14:paraId="04B29492" w14:textId="77777777" w:rsidR="00E3314D" w:rsidRDefault="00000000">
            <w:pPr>
              <w:jc w:val="center"/>
              <w:rPr>
                <w:sz w:val="28"/>
                <w:szCs w:val="28"/>
              </w:rPr>
            </w:pPr>
            <w:r>
              <w:rPr>
                <w:sz w:val="28"/>
                <w:szCs w:val="28"/>
              </w:rPr>
              <w:t>Search</w:t>
            </w:r>
          </w:p>
        </w:tc>
        <w:tc>
          <w:tcPr>
            <w:tcW w:w="1134" w:type="dxa"/>
            <w:vAlign w:val="center"/>
          </w:tcPr>
          <w:p w14:paraId="51FA5D02" w14:textId="77777777" w:rsidR="00E3314D" w:rsidRDefault="00000000">
            <w:pPr>
              <w:jc w:val="center"/>
              <w:rPr>
                <w:sz w:val="28"/>
                <w:szCs w:val="28"/>
              </w:rPr>
            </w:pPr>
            <w:r>
              <w:rPr>
                <w:sz w:val="28"/>
                <w:szCs w:val="28"/>
              </w:rPr>
              <w:t>GET</w:t>
            </w:r>
          </w:p>
        </w:tc>
        <w:tc>
          <w:tcPr>
            <w:tcW w:w="3969" w:type="dxa"/>
            <w:vAlign w:val="center"/>
          </w:tcPr>
          <w:p w14:paraId="0CCF09DE" w14:textId="77777777" w:rsidR="00E3314D" w:rsidRDefault="00000000">
            <w:pPr>
              <w:jc w:val="center"/>
              <w:rPr>
                <w:sz w:val="28"/>
                <w:szCs w:val="28"/>
              </w:rPr>
            </w:pPr>
            <w:r>
              <w:rPr>
                <w:sz w:val="28"/>
                <w:szCs w:val="28"/>
              </w:rPr>
              <w:t xml:space="preserve">http://172.22.145.110:4000/test </w:t>
            </w:r>
          </w:p>
        </w:tc>
        <w:tc>
          <w:tcPr>
            <w:tcW w:w="2551" w:type="dxa"/>
            <w:vAlign w:val="center"/>
          </w:tcPr>
          <w:p w14:paraId="7DBA51F3" w14:textId="77777777" w:rsidR="00E3314D" w:rsidRDefault="00000000">
            <w:pPr>
              <w:pBdr>
                <w:top w:val="none" w:sz="0" w:space="0" w:color="000000"/>
                <w:left w:val="none" w:sz="0" w:space="0" w:color="000000"/>
                <w:bottom w:val="none" w:sz="0" w:space="0" w:color="000000"/>
                <w:right w:val="none" w:sz="0" w:space="0" w:color="000000"/>
              </w:pBdr>
              <w:jc w:val="center"/>
              <w:rPr>
                <w:sz w:val="28"/>
                <w:szCs w:val="28"/>
              </w:rPr>
            </w:pPr>
            <w:r>
              <w:rPr>
                <w:sz w:val="28"/>
                <w:szCs w:val="28"/>
              </w:rPr>
              <w:t xml:space="preserve">Just to test whether the search is working, should give an </w:t>
            </w:r>
            <w:proofErr w:type="gramStart"/>
            <w:r>
              <w:rPr>
                <w:sz w:val="28"/>
                <w:szCs w:val="28"/>
              </w:rPr>
              <w:t>error</w:t>
            </w:r>
            <w:proofErr w:type="gramEnd"/>
          </w:p>
          <w:p w14:paraId="6FE6E257" w14:textId="77777777" w:rsidR="00E3314D" w:rsidRDefault="00E3314D">
            <w:pPr>
              <w:jc w:val="center"/>
              <w:rPr>
                <w:sz w:val="28"/>
                <w:szCs w:val="28"/>
              </w:rPr>
            </w:pPr>
          </w:p>
        </w:tc>
      </w:tr>
      <w:tr w:rsidR="00E3314D" w14:paraId="5CBAB105" w14:textId="77777777">
        <w:tc>
          <w:tcPr>
            <w:tcW w:w="1417" w:type="dxa"/>
            <w:vMerge w:val="restart"/>
            <w:vAlign w:val="center"/>
          </w:tcPr>
          <w:p w14:paraId="40D085AB" w14:textId="77777777" w:rsidR="00E3314D" w:rsidRDefault="00000000">
            <w:pPr>
              <w:jc w:val="center"/>
              <w:rPr>
                <w:sz w:val="28"/>
                <w:szCs w:val="28"/>
              </w:rPr>
            </w:pPr>
            <w:r>
              <w:rPr>
                <w:sz w:val="28"/>
                <w:szCs w:val="28"/>
              </w:rPr>
              <w:t>Users</w:t>
            </w:r>
          </w:p>
        </w:tc>
        <w:tc>
          <w:tcPr>
            <w:tcW w:w="1134" w:type="dxa"/>
            <w:vAlign w:val="center"/>
          </w:tcPr>
          <w:p w14:paraId="1AA4D647" w14:textId="77777777" w:rsidR="00E3314D" w:rsidRDefault="00000000">
            <w:pPr>
              <w:jc w:val="center"/>
              <w:rPr>
                <w:sz w:val="28"/>
                <w:szCs w:val="28"/>
              </w:rPr>
            </w:pPr>
            <w:r>
              <w:rPr>
                <w:sz w:val="28"/>
                <w:szCs w:val="28"/>
              </w:rPr>
              <w:t>GET</w:t>
            </w:r>
          </w:p>
        </w:tc>
        <w:tc>
          <w:tcPr>
            <w:tcW w:w="3969" w:type="dxa"/>
            <w:vAlign w:val="center"/>
          </w:tcPr>
          <w:p w14:paraId="40BD1D83" w14:textId="77777777" w:rsidR="00E3314D" w:rsidRDefault="00000000">
            <w:pPr>
              <w:pBdr>
                <w:top w:val="none" w:sz="0" w:space="0" w:color="000000"/>
                <w:left w:val="none" w:sz="0" w:space="0" w:color="000000"/>
                <w:bottom w:val="none" w:sz="0" w:space="0" w:color="000000"/>
                <w:right w:val="none" w:sz="0" w:space="0" w:color="000000"/>
              </w:pBdr>
              <w:jc w:val="center"/>
              <w:rPr>
                <w:sz w:val="28"/>
                <w:szCs w:val="28"/>
              </w:rPr>
            </w:pPr>
            <w:r>
              <w:rPr>
                <w:sz w:val="28"/>
                <w:szCs w:val="28"/>
              </w:rPr>
              <w:t xml:space="preserve">http://172.22.145.110:9090/users </w:t>
            </w:r>
          </w:p>
        </w:tc>
        <w:tc>
          <w:tcPr>
            <w:tcW w:w="2551" w:type="dxa"/>
            <w:vAlign w:val="center"/>
          </w:tcPr>
          <w:p w14:paraId="3221FB83" w14:textId="77777777" w:rsidR="00E3314D" w:rsidRDefault="00000000">
            <w:pPr>
              <w:jc w:val="center"/>
              <w:rPr>
                <w:sz w:val="28"/>
                <w:szCs w:val="28"/>
              </w:rPr>
            </w:pPr>
            <w:r>
              <w:rPr>
                <w:sz w:val="28"/>
                <w:szCs w:val="28"/>
              </w:rPr>
              <w:t>Returning all Users</w:t>
            </w:r>
          </w:p>
        </w:tc>
      </w:tr>
      <w:tr w:rsidR="00E3314D" w14:paraId="74F8C0CA" w14:textId="77777777">
        <w:trPr>
          <w:trHeight w:val="244"/>
        </w:trPr>
        <w:tc>
          <w:tcPr>
            <w:tcW w:w="1417" w:type="dxa"/>
            <w:vMerge/>
            <w:vAlign w:val="center"/>
          </w:tcPr>
          <w:p w14:paraId="01260442" w14:textId="77777777" w:rsidR="00E3314D" w:rsidRDefault="00E3314D">
            <w:pPr>
              <w:widowControl w:val="0"/>
              <w:pBdr>
                <w:top w:val="nil"/>
                <w:left w:val="nil"/>
                <w:bottom w:val="nil"/>
                <w:right w:val="nil"/>
                <w:between w:val="nil"/>
              </w:pBdr>
              <w:spacing w:line="276" w:lineRule="auto"/>
              <w:rPr>
                <w:sz w:val="28"/>
                <w:szCs w:val="28"/>
              </w:rPr>
            </w:pPr>
          </w:p>
        </w:tc>
        <w:tc>
          <w:tcPr>
            <w:tcW w:w="1134" w:type="dxa"/>
            <w:vAlign w:val="center"/>
          </w:tcPr>
          <w:p w14:paraId="2A7DF99F" w14:textId="77777777" w:rsidR="00E3314D" w:rsidRDefault="00000000">
            <w:pPr>
              <w:jc w:val="center"/>
              <w:rPr>
                <w:sz w:val="28"/>
                <w:szCs w:val="28"/>
              </w:rPr>
            </w:pPr>
            <w:r>
              <w:rPr>
                <w:sz w:val="28"/>
                <w:szCs w:val="28"/>
              </w:rPr>
              <w:t>GET</w:t>
            </w:r>
          </w:p>
        </w:tc>
        <w:tc>
          <w:tcPr>
            <w:tcW w:w="3969" w:type="dxa"/>
            <w:vAlign w:val="center"/>
          </w:tcPr>
          <w:p w14:paraId="3DDE1198" w14:textId="77777777" w:rsidR="00E3314D" w:rsidRDefault="00000000">
            <w:pPr>
              <w:jc w:val="center"/>
              <w:rPr>
                <w:sz w:val="28"/>
                <w:szCs w:val="28"/>
              </w:rPr>
            </w:pPr>
            <w:r>
              <w:rPr>
                <w:sz w:val="28"/>
                <w:szCs w:val="28"/>
              </w:rPr>
              <w:t xml:space="preserve">http://172.22.145.110:9090/users/{user_id} </w:t>
            </w:r>
          </w:p>
        </w:tc>
        <w:tc>
          <w:tcPr>
            <w:tcW w:w="2551" w:type="dxa"/>
            <w:vAlign w:val="center"/>
          </w:tcPr>
          <w:p w14:paraId="0B55C87B" w14:textId="77777777" w:rsidR="00E3314D" w:rsidRDefault="00000000">
            <w:pPr>
              <w:jc w:val="center"/>
              <w:rPr>
                <w:sz w:val="28"/>
                <w:szCs w:val="28"/>
              </w:rPr>
            </w:pPr>
            <w:r>
              <w:rPr>
                <w:sz w:val="28"/>
                <w:szCs w:val="28"/>
              </w:rPr>
              <w:t>Returning a specific user</w:t>
            </w:r>
          </w:p>
        </w:tc>
      </w:tr>
      <w:tr w:rsidR="00E3314D" w14:paraId="5660DDEF" w14:textId="77777777">
        <w:trPr>
          <w:trHeight w:val="244"/>
        </w:trPr>
        <w:tc>
          <w:tcPr>
            <w:tcW w:w="1417" w:type="dxa"/>
            <w:vMerge/>
            <w:vAlign w:val="center"/>
          </w:tcPr>
          <w:p w14:paraId="060908BC" w14:textId="77777777" w:rsidR="00E3314D" w:rsidRDefault="00E3314D">
            <w:pPr>
              <w:widowControl w:val="0"/>
              <w:pBdr>
                <w:top w:val="nil"/>
                <w:left w:val="nil"/>
                <w:bottom w:val="nil"/>
                <w:right w:val="nil"/>
                <w:between w:val="nil"/>
              </w:pBdr>
              <w:spacing w:line="276" w:lineRule="auto"/>
              <w:rPr>
                <w:sz w:val="28"/>
                <w:szCs w:val="28"/>
              </w:rPr>
            </w:pPr>
          </w:p>
        </w:tc>
        <w:tc>
          <w:tcPr>
            <w:tcW w:w="1134" w:type="dxa"/>
            <w:vAlign w:val="center"/>
          </w:tcPr>
          <w:p w14:paraId="23A0D7CF" w14:textId="77777777" w:rsidR="00E3314D" w:rsidRDefault="00000000">
            <w:pPr>
              <w:jc w:val="center"/>
              <w:rPr>
                <w:sz w:val="28"/>
                <w:szCs w:val="28"/>
              </w:rPr>
            </w:pPr>
            <w:r>
              <w:rPr>
                <w:sz w:val="28"/>
                <w:szCs w:val="28"/>
              </w:rPr>
              <w:t>PUT</w:t>
            </w:r>
          </w:p>
        </w:tc>
        <w:tc>
          <w:tcPr>
            <w:tcW w:w="3969" w:type="dxa"/>
            <w:vAlign w:val="center"/>
          </w:tcPr>
          <w:p w14:paraId="6C83ECEC" w14:textId="77777777" w:rsidR="00E3314D" w:rsidRDefault="00000000">
            <w:pPr>
              <w:jc w:val="center"/>
              <w:rPr>
                <w:sz w:val="28"/>
                <w:szCs w:val="28"/>
              </w:rPr>
            </w:pPr>
            <w:r>
              <w:rPr>
                <w:sz w:val="28"/>
                <w:szCs w:val="28"/>
              </w:rPr>
              <w:t>http://172.22.145.110:9090/users/{user_id}</w:t>
            </w:r>
          </w:p>
        </w:tc>
        <w:tc>
          <w:tcPr>
            <w:tcW w:w="2551" w:type="dxa"/>
            <w:vAlign w:val="center"/>
          </w:tcPr>
          <w:p w14:paraId="1C2519F0" w14:textId="77777777" w:rsidR="00E3314D" w:rsidRDefault="00000000">
            <w:pPr>
              <w:jc w:val="center"/>
              <w:rPr>
                <w:sz w:val="28"/>
                <w:szCs w:val="28"/>
              </w:rPr>
            </w:pPr>
            <w:r>
              <w:rPr>
                <w:sz w:val="28"/>
                <w:szCs w:val="28"/>
              </w:rPr>
              <w:t>Updating a specific user</w:t>
            </w:r>
          </w:p>
        </w:tc>
      </w:tr>
      <w:tr w:rsidR="00E3314D" w14:paraId="129BD398" w14:textId="77777777">
        <w:trPr>
          <w:trHeight w:val="244"/>
        </w:trPr>
        <w:tc>
          <w:tcPr>
            <w:tcW w:w="1417" w:type="dxa"/>
            <w:vMerge/>
            <w:vAlign w:val="center"/>
          </w:tcPr>
          <w:p w14:paraId="5D2EFA2E" w14:textId="77777777" w:rsidR="00E3314D" w:rsidRDefault="00E3314D">
            <w:pPr>
              <w:widowControl w:val="0"/>
              <w:pBdr>
                <w:top w:val="nil"/>
                <w:left w:val="nil"/>
                <w:bottom w:val="nil"/>
                <w:right w:val="nil"/>
                <w:between w:val="nil"/>
              </w:pBdr>
              <w:spacing w:line="276" w:lineRule="auto"/>
              <w:rPr>
                <w:sz w:val="28"/>
                <w:szCs w:val="28"/>
              </w:rPr>
            </w:pPr>
          </w:p>
        </w:tc>
        <w:tc>
          <w:tcPr>
            <w:tcW w:w="1134" w:type="dxa"/>
            <w:vAlign w:val="center"/>
          </w:tcPr>
          <w:p w14:paraId="6E40A72D" w14:textId="77777777" w:rsidR="00E3314D" w:rsidRDefault="00000000">
            <w:pPr>
              <w:jc w:val="center"/>
              <w:rPr>
                <w:sz w:val="28"/>
                <w:szCs w:val="28"/>
              </w:rPr>
            </w:pPr>
            <w:r>
              <w:rPr>
                <w:sz w:val="28"/>
                <w:szCs w:val="28"/>
              </w:rPr>
              <w:t>POST</w:t>
            </w:r>
          </w:p>
        </w:tc>
        <w:tc>
          <w:tcPr>
            <w:tcW w:w="3969" w:type="dxa"/>
            <w:vAlign w:val="center"/>
          </w:tcPr>
          <w:p w14:paraId="415A5BD7" w14:textId="77777777" w:rsidR="00E3314D" w:rsidRDefault="00000000">
            <w:pPr>
              <w:jc w:val="center"/>
              <w:rPr>
                <w:sz w:val="28"/>
                <w:szCs w:val="28"/>
              </w:rPr>
            </w:pPr>
            <w:r>
              <w:rPr>
                <w:sz w:val="28"/>
                <w:szCs w:val="28"/>
              </w:rPr>
              <w:t>http://172.22.145.110:9090/users</w:t>
            </w:r>
          </w:p>
        </w:tc>
        <w:tc>
          <w:tcPr>
            <w:tcW w:w="2551" w:type="dxa"/>
            <w:vAlign w:val="center"/>
          </w:tcPr>
          <w:p w14:paraId="42820F90" w14:textId="77777777" w:rsidR="00E3314D" w:rsidRDefault="00000000">
            <w:pPr>
              <w:jc w:val="center"/>
              <w:rPr>
                <w:sz w:val="28"/>
                <w:szCs w:val="28"/>
              </w:rPr>
            </w:pPr>
            <w:r>
              <w:rPr>
                <w:sz w:val="28"/>
                <w:szCs w:val="28"/>
              </w:rPr>
              <w:t>Create a new user</w:t>
            </w:r>
          </w:p>
        </w:tc>
      </w:tr>
    </w:tbl>
    <w:p w14:paraId="7F111E3F" w14:textId="77777777" w:rsidR="00E3314D" w:rsidRDefault="00000000">
      <w:r>
        <w:br w:type="page"/>
      </w:r>
    </w:p>
    <w:p w14:paraId="4EC24149" w14:textId="77777777" w:rsidR="00E3314D" w:rsidRDefault="00000000">
      <w:pPr>
        <w:pStyle w:val="Heading1"/>
      </w:pPr>
      <w:bookmarkStart w:id="18" w:name="_heading=h.2s8eyo1" w:colFirst="0" w:colLast="0"/>
      <w:bookmarkEnd w:id="18"/>
      <w:r>
        <w:lastRenderedPageBreak/>
        <w:t>Conclusion</w:t>
      </w:r>
    </w:p>
    <w:p w14:paraId="0D4F64AA" w14:textId="77777777" w:rsidR="00E3314D" w:rsidRDefault="00000000">
      <w:r>
        <w:t xml:space="preserve">This lab should teach you the basics of containerized virtualization in </w:t>
      </w:r>
      <w:proofErr w:type="spellStart"/>
      <w:r>
        <w:t>kubernetes</w:t>
      </w:r>
      <w:proofErr w:type="spellEnd"/>
      <w:r>
        <w:t>. You should be able to install a cluster and deploy an application to the cluster.</w:t>
      </w:r>
      <w:r>
        <w:br/>
        <w:t xml:space="preserve">There are further </w:t>
      </w:r>
      <w:proofErr w:type="spellStart"/>
      <w:r>
        <w:t>topcis</w:t>
      </w:r>
      <w:proofErr w:type="spellEnd"/>
      <w:r>
        <w:t xml:space="preserve"> that weren’t focused </w:t>
      </w:r>
      <w:proofErr w:type="gramStart"/>
      <w:r>
        <w:t>in</w:t>
      </w:r>
      <w:proofErr w:type="gramEnd"/>
      <w:r>
        <w:t xml:space="preserve"> the laboratory yet but feel free to investigate further on:</w:t>
      </w:r>
      <w:r>
        <w:br/>
      </w:r>
    </w:p>
    <w:p w14:paraId="39D58AC0" w14:textId="77777777" w:rsidR="00E3314D" w:rsidRDefault="00000000">
      <w:pPr>
        <w:numPr>
          <w:ilvl w:val="0"/>
          <w:numId w:val="20"/>
        </w:numPr>
        <w:pBdr>
          <w:top w:val="nil"/>
          <w:left w:val="nil"/>
          <w:bottom w:val="nil"/>
          <w:right w:val="nil"/>
          <w:between w:val="nil"/>
        </w:pBdr>
        <w:ind w:hanging="360"/>
        <w:rPr>
          <w:color w:val="000000"/>
        </w:rPr>
      </w:pPr>
      <w:r>
        <w:rPr>
          <w:color w:val="000000"/>
        </w:rPr>
        <w:t>Storage Providers (e.g. from a SAN)</w:t>
      </w:r>
    </w:p>
    <w:p w14:paraId="5038BC0B" w14:textId="77777777" w:rsidR="00E3314D" w:rsidRDefault="00000000">
      <w:pPr>
        <w:numPr>
          <w:ilvl w:val="0"/>
          <w:numId w:val="20"/>
        </w:numPr>
        <w:pBdr>
          <w:top w:val="nil"/>
          <w:left w:val="nil"/>
          <w:bottom w:val="nil"/>
          <w:right w:val="nil"/>
          <w:between w:val="nil"/>
        </w:pBdr>
        <w:ind w:hanging="360"/>
        <w:rPr>
          <w:color w:val="000000"/>
        </w:rPr>
      </w:pPr>
      <w:r>
        <w:rPr>
          <w:color w:val="000000"/>
        </w:rPr>
        <w:t>More advanced Load Balancing technologies</w:t>
      </w:r>
    </w:p>
    <w:p w14:paraId="2B92D919" w14:textId="77777777" w:rsidR="00E3314D" w:rsidRDefault="00000000">
      <w:pPr>
        <w:numPr>
          <w:ilvl w:val="0"/>
          <w:numId w:val="20"/>
        </w:numPr>
        <w:pBdr>
          <w:top w:val="nil"/>
          <w:left w:val="nil"/>
          <w:bottom w:val="nil"/>
          <w:right w:val="nil"/>
          <w:between w:val="nil"/>
        </w:pBdr>
        <w:ind w:hanging="360"/>
        <w:rPr>
          <w:color w:val="000000"/>
        </w:rPr>
      </w:pPr>
      <w:r>
        <w:rPr>
          <w:color w:val="000000"/>
        </w:rPr>
        <w:t>Multi-Pod-Deployments</w:t>
      </w:r>
    </w:p>
    <w:p w14:paraId="3B9F6B86" w14:textId="77777777" w:rsidR="00E3314D" w:rsidRDefault="00000000">
      <w:pPr>
        <w:numPr>
          <w:ilvl w:val="0"/>
          <w:numId w:val="20"/>
        </w:numPr>
        <w:pBdr>
          <w:top w:val="nil"/>
          <w:left w:val="nil"/>
          <w:bottom w:val="nil"/>
          <w:right w:val="nil"/>
          <w:between w:val="nil"/>
        </w:pBdr>
        <w:ind w:hanging="360"/>
        <w:rPr>
          <w:color w:val="000000"/>
        </w:rPr>
      </w:pPr>
      <w:r>
        <w:rPr>
          <w:color w:val="000000"/>
        </w:rPr>
        <w:t>Difference between Deployments &amp; Stateful-Sets</w:t>
      </w:r>
    </w:p>
    <w:p w14:paraId="6DECCC8B" w14:textId="77777777" w:rsidR="00E3314D" w:rsidRDefault="00E3314D"/>
    <w:p w14:paraId="306FDAAC" w14:textId="77777777" w:rsidR="00E3314D" w:rsidRDefault="00E3314D">
      <w:pPr>
        <w:jc w:val="center"/>
      </w:pPr>
    </w:p>
    <w:p w14:paraId="4E24BACC" w14:textId="77777777" w:rsidR="00E3314D" w:rsidRDefault="00E3314D"/>
    <w:p w14:paraId="721EF46E" w14:textId="77777777" w:rsidR="00E3314D" w:rsidRDefault="00E3314D"/>
    <w:p w14:paraId="28941560" w14:textId="77777777" w:rsidR="00E3314D" w:rsidRDefault="00E3314D"/>
    <w:p w14:paraId="5404CFA0" w14:textId="77777777" w:rsidR="00E3314D" w:rsidRDefault="00000000">
      <w:pPr>
        <w:pStyle w:val="Heading1"/>
      </w:pPr>
      <w:bookmarkStart w:id="19" w:name="_heading=h.17dp8vu" w:colFirst="0" w:colLast="0"/>
      <w:bookmarkEnd w:id="19"/>
      <w:r>
        <w:t>Outlook</w:t>
      </w:r>
    </w:p>
    <w:p w14:paraId="579E1F77" w14:textId="77777777" w:rsidR="00E3314D" w:rsidRDefault="00000000">
      <w:r>
        <w:t xml:space="preserve">With Kubernetes you know </w:t>
      </w:r>
      <w:proofErr w:type="spellStart"/>
      <w:r>
        <w:t>know</w:t>
      </w:r>
      <w:proofErr w:type="spellEnd"/>
      <w:r>
        <w:t xml:space="preserve"> a solution to manage container-based applications in </w:t>
      </w:r>
      <w:proofErr w:type="gramStart"/>
      <w:r>
        <w:t>an</w:t>
      </w:r>
      <w:proofErr w:type="gramEnd"/>
      <w:r>
        <w:t xml:space="preserve"> professional IT-environment. However, you still need to set-up the </w:t>
      </w:r>
      <w:proofErr w:type="spellStart"/>
      <w:r>
        <w:t>Kubenetes</w:t>
      </w:r>
      <w:proofErr w:type="spellEnd"/>
      <w:r>
        <w:t xml:space="preserve"> environment and possibly the underlying host machines. Going forward you will look at so called serverless solutions in cloud service offerings</w:t>
      </w:r>
      <w:sdt>
        <w:sdtPr>
          <w:tag w:val="goog_rdk_9"/>
          <w:id w:val="1535391713"/>
        </w:sdtPr>
        <w:sdtContent>
          <w:ins w:id="20" w:author="Schuster, Rolf (rosch029@fh-dortmund.de)" w:date="2023-11-17T16:48:00Z">
            <w:r>
              <w:t>,</w:t>
            </w:r>
          </w:ins>
        </w:sdtContent>
      </w:sdt>
      <w:r>
        <w:t xml:space="preserve"> building and using functions as the basis for microservices. </w:t>
      </w:r>
      <w:r>
        <w:br/>
      </w:r>
    </w:p>
    <w:sectPr w:rsidR="00E3314D">
      <w:headerReference w:type="default" r:id="rId41"/>
      <w:footerReference w:type="default" r:id="rId42"/>
      <w:pgSz w:w="11906" w:h="16838"/>
      <w:pgMar w:top="1418" w:right="1418" w:bottom="1134" w:left="1418" w:header="851"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1D0F1" w14:textId="77777777" w:rsidR="00EA43CA" w:rsidRDefault="00EA43CA">
      <w:r>
        <w:separator/>
      </w:r>
    </w:p>
  </w:endnote>
  <w:endnote w:type="continuationSeparator" w:id="0">
    <w:p w14:paraId="681F7150" w14:textId="77777777" w:rsidR="00EA43CA" w:rsidRDefault="00EA43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Ubuntu Mono">
    <w:charset w:val="00"/>
    <w:family w:val="modern"/>
    <w:pitch w:val="fixed"/>
    <w:sig w:usb0="E00002FF" w:usb1="5000205B" w:usb2="00000000" w:usb3="00000000" w:csb0="0000009F" w:csb1="00000000"/>
  </w:font>
  <w:font w:name="Quattrocento Sans">
    <w:charset w:val="00"/>
    <w:family w:val="swiss"/>
    <w:pitch w:val="variable"/>
    <w:sig w:usb0="800000BF" w:usb1="4000005B" w:usb2="00000000" w:usb3="00000000" w:csb0="00000001" w:csb1="00000000"/>
  </w:font>
  <w:font w:name="inherit">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AppleSystemUIFont">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B73A1" w14:textId="77777777" w:rsidR="00E3314D" w:rsidRDefault="00000000">
    <w:pPr>
      <w:pBdr>
        <w:top w:val="single" w:sz="4" w:space="1" w:color="000000"/>
        <w:left w:val="single" w:sz="4" w:space="1" w:color="000000"/>
        <w:bottom w:val="single" w:sz="4" w:space="1" w:color="000000"/>
        <w:right w:val="single" w:sz="4" w:space="1" w:color="000000"/>
      </w:pBdr>
    </w:pPr>
    <w:r>
      <w:rPr>
        <w:sz w:val="20"/>
        <w:szCs w:val="20"/>
      </w:rPr>
      <w:t xml:space="preserve"> Prof. Rolf Schuster                                             Winter Semester 2023/24                          Page </w:t>
    </w:r>
    <w:r>
      <w:rPr>
        <w:sz w:val="20"/>
        <w:szCs w:val="20"/>
      </w:rPr>
      <w:fldChar w:fldCharType="begin"/>
    </w:r>
    <w:r>
      <w:rPr>
        <w:sz w:val="20"/>
        <w:szCs w:val="20"/>
      </w:rPr>
      <w:instrText>PAGE</w:instrText>
    </w:r>
    <w:r>
      <w:rPr>
        <w:sz w:val="20"/>
        <w:szCs w:val="20"/>
      </w:rPr>
      <w:fldChar w:fldCharType="separate"/>
    </w:r>
    <w:r w:rsidR="00C76C67">
      <w:rPr>
        <w:noProof/>
        <w:sz w:val="20"/>
        <w:szCs w:val="20"/>
      </w:rPr>
      <w:t>1</w:t>
    </w:r>
    <w:r>
      <w:rPr>
        <w:sz w:val="20"/>
        <w:szCs w:val="20"/>
      </w:rPr>
      <w:fldChar w:fldCharType="end"/>
    </w:r>
    <w:r>
      <w:rPr>
        <w:sz w:val="20"/>
        <w:szCs w:val="20"/>
      </w:rPr>
      <w:t xml:space="preserve"> / </w:t>
    </w:r>
    <w:r>
      <w:rPr>
        <w:sz w:val="20"/>
        <w:szCs w:val="20"/>
      </w:rPr>
      <w:fldChar w:fldCharType="begin"/>
    </w:r>
    <w:r>
      <w:rPr>
        <w:sz w:val="20"/>
        <w:szCs w:val="20"/>
      </w:rPr>
      <w:instrText>NUMPAGES</w:instrText>
    </w:r>
    <w:r>
      <w:rPr>
        <w:sz w:val="20"/>
        <w:szCs w:val="20"/>
      </w:rPr>
      <w:fldChar w:fldCharType="separate"/>
    </w:r>
    <w:r w:rsidR="00C76C67">
      <w:rPr>
        <w:noProof/>
        <w:sz w:val="20"/>
        <w:szCs w:val="20"/>
      </w:rPr>
      <w:t>2</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406E4" w14:textId="77777777" w:rsidR="00EA43CA" w:rsidRDefault="00EA43CA">
      <w:r>
        <w:separator/>
      </w:r>
    </w:p>
  </w:footnote>
  <w:footnote w:type="continuationSeparator" w:id="0">
    <w:p w14:paraId="48B99BCB" w14:textId="77777777" w:rsidR="00EA43CA" w:rsidRDefault="00EA43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56452" w14:textId="77777777" w:rsidR="00E3314D" w:rsidRDefault="00000000">
    <w:pPr>
      <w:pBdr>
        <w:top w:val="single" w:sz="4" w:space="1" w:color="000000"/>
        <w:left w:val="single" w:sz="4" w:space="1" w:color="000000"/>
        <w:bottom w:val="single" w:sz="4" w:space="1" w:color="000000"/>
        <w:right w:val="single" w:sz="4" w:space="1" w:color="000000"/>
      </w:pBdr>
      <w:tabs>
        <w:tab w:val="left" w:pos="592"/>
      </w:tabs>
      <w:ind w:left="-224" w:right="-137"/>
      <w:jc w:val="center"/>
    </w:pPr>
    <w:r>
      <w:t xml:space="preserve">Digital Systems </w:t>
    </w:r>
    <w:proofErr w:type="gramStart"/>
    <w:r>
      <w:t>1  -</w:t>
    </w:r>
    <w:proofErr w:type="gramEnd"/>
    <w:r>
      <w:t xml:space="preserve">  Winter Semester 2023/2024</w:t>
    </w:r>
  </w:p>
  <w:p w14:paraId="49C6698B" w14:textId="77777777" w:rsidR="00E3314D" w:rsidRDefault="00000000">
    <w:pPr>
      <w:pBdr>
        <w:top w:val="single" w:sz="4" w:space="1" w:color="000000"/>
        <w:left w:val="single" w:sz="4" w:space="1" w:color="000000"/>
        <w:bottom w:val="single" w:sz="4" w:space="1" w:color="000000"/>
        <w:right w:val="single" w:sz="4" w:space="1" w:color="000000"/>
      </w:pBdr>
      <w:tabs>
        <w:tab w:val="left" w:pos="592"/>
      </w:tabs>
      <w:ind w:left="-224" w:right="-137"/>
      <w:jc w:val="center"/>
    </w:pPr>
    <w:r>
      <w:t>Lab 2.2: Kubernetes - Tasks</w:t>
    </w:r>
  </w:p>
  <w:p w14:paraId="5BCBC579" w14:textId="77777777" w:rsidR="00E3314D" w:rsidRDefault="00E3314D">
    <w:pPr>
      <w:pBdr>
        <w:top w:val="nil"/>
        <w:left w:val="nil"/>
        <w:bottom w:val="nil"/>
        <w:right w:val="nil"/>
        <w:between w:val="nil"/>
      </w:pBdr>
      <w:tabs>
        <w:tab w:val="center" w:pos="4536"/>
        <w:tab w:val="right" w:pos="9072"/>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ED7"/>
    <w:multiLevelType w:val="multilevel"/>
    <w:tmpl w:val="034E2A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A4076EB"/>
    <w:multiLevelType w:val="multilevel"/>
    <w:tmpl w:val="C9C8AF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BEC106B"/>
    <w:multiLevelType w:val="multilevel"/>
    <w:tmpl w:val="02BE7C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35D182C"/>
    <w:multiLevelType w:val="multilevel"/>
    <w:tmpl w:val="171A7EBE"/>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93B163F"/>
    <w:multiLevelType w:val="multilevel"/>
    <w:tmpl w:val="266C3F8E"/>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87847A2"/>
    <w:multiLevelType w:val="multilevel"/>
    <w:tmpl w:val="93E07FFE"/>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2D124B54"/>
    <w:multiLevelType w:val="multilevel"/>
    <w:tmpl w:val="27485A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E8E4015"/>
    <w:multiLevelType w:val="multilevel"/>
    <w:tmpl w:val="65D042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34C2623"/>
    <w:multiLevelType w:val="multilevel"/>
    <w:tmpl w:val="89061C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6761977"/>
    <w:multiLevelType w:val="multilevel"/>
    <w:tmpl w:val="48A669DE"/>
    <w:lvl w:ilvl="0">
      <w:start w:val="1"/>
      <w:numFmt w:val="bullet"/>
      <w:lvlText w:val="●"/>
      <w:lvlJc w:val="left"/>
      <w:pPr>
        <w:ind w:left="709" w:hanging="359"/>
      </w:pPr>
      <w:rPr>
        <w:rFonts w:ascii="Noto Sans Symbols" w:eastAsia="Noto Sans Symbols" w:hAnsi="Noto Sans Symbols" w:cs="Noto Sans Symbols"/>
      </w:rPr>
    </w:lvl>
    <w:lvl w:ilvl="1">
      <w:start w:val="1"/>
      <w:numFmt w:val="bullet"/>
      <w:lvlText w:val="o"/>
      <w:lvlJc w:val="left"/>
      <w:pPr>
        <w:ind w:left="1429" w:hanging="360"/>
      </w:pPr>
      <w:rPr>
        <w:rFonts w:ascii="Courier New" w:eastAsia="Courier New" w:hAnsi="Courier New" w:cs="Courier New"/>
      </w:rPr>
    </w:lvl>
    <w:lvl w:ilvl="2">
      <w:start w:val="1"/>
      <w:numFmt w:val="bullet"/>
      <w:lvlText w:val="▪"/>
      <w:lvlJc w:val="left"/>
      <w:pPr>
        <w:ind w:left="2149" w:hanging="360"/>
      </w:pPr>
      <w:rPr>
        <w:rFonts w:ascii="Noto Sans Symbols" w:eastAsia="Noto Sans Symbols" w:hAnsi="Noto Sans Symbols" w:cs="Noto Sans Symbols"/>
      </w:rPr>
    </w:lvl>
    <w:lvl w:ilvl="3">
      <w:start w:val="1"/>
      <w:numFmt w:val="bullet"/>
      <w:lvlText w:val="●"/>
      <w:lvlJc w:val="left"/>
      <w:pPr>
        <w:ind w:left="2869" w:hanging="360"/>
      </w:pPr>
      <w:rPr>
        <w:rFonts w:ascii="Noto Sans Symbols" w:eastAsia="Noto Sans Symbols" w:hAnsi="Noto Sans Symbols" w:cs="Noto Sans Symbols"/>
      </w:rPr>
    </w:lvl>
    <w:lvl w:ilvl="4">
      <w:start w:val="1"/>
      <w:numFmt w:val="bullet"/>
      <w:lvlText w:val="o"/>
      <w:lvlJc w:val="left"/>
      <w:pPr>
        <w:ind w:left="3589" w:hanging="360"/>
      </w:pPr>
      <w:rPr>
        <w:rFonts w:ascii="Courier New" w:eastAsia="Courier New" w:hAnsi="Courier New" w:cs="Courier New"/>
      </w:rPr>
    </w:lvl>
    <w:lvl w:ilvl="5">
      <w:start w:val="1"/>
      <w:numFmt w:val="bullet"/>
      <w:lvlText w:val="▪"/>
      <w:lvlJc w:val="left"/>
      <w:pPr>
        <w:ind w:left="4309" w:hanging="360"/>
      </w:pPr>
      <w:rPr>
        <w:rFonts w:ascii="Noto Sans Symbols" w:eastAsia="Noto Sans Symbols" w:hAnsi="Noto Sans Symbols" w:cs="Noto Sans Symbols"/>
      </w:rPr>
    </w:lvl>
    <w:lvl w:ilvl="6">
      <w:start w:val="1"/>
      <w:numFmt w:val="bullet"/>
      <w:lvlText w:val="●"/>
      <w:lvlJc w:val="left"/>
      <w:pPr>
        <w:ind w:left="5029" w:hanging="360"/>
      </w:pPr>
      <w:rPr>
        <w:rFonts w:ascii="Noto Sans Symbols" w:eastAsia="Noto Sans Symbols" w:hAnsi="Noto Sans Symbols" w:cs="Noto Sans Symbols"/>
      </w:rPr>
    </w:lvl>
    <w:lvl w:ilvl="7">
      <w:start w:val="1"/>
      <w:numFmt w:val="bullet"/>
      <w:lvlText w:val="o"/>
      <w:lvlJc w:val="left"/>
      <w:pPr>
        <w:ind w:left="5749" w:hanging="360"/>
      </w:pPr>
      <w:rPr>
        <w:rFonts w:ascii="Courier New" w:eastAsia="Courier New" w:hAnsi="Courier New" w:cs="Courier New"/>
      </w:rPr>
    </w:lvl>
    <w:lvl w:ilvl="8">
      <w:start w:val="1"/>
      <w:numFmt w:val="bullet"/>
      <w:lvlText w:val="▪"/>
      <w:lvlJc w:val="left"/>
      <w:pPr>
        <w:ind w:left="6469" w:hanging="360"/>
      </w:pPr>
      <w:rPr>
        <w:rFonts w:ascii="Noto Sans Symbols" w:eastAsia="Noto Sans Symbols" w:hAnsi="Noto Sans Symbols" w:cs="Noto Sans Symbols"/>
      </w:rPr>
    </w:lvl>
  </w:abstractNum>
  <w:abstractNum w:abstractNumId="10" w15:restartNumberingAfterBreak="0">
    <w:nsid w:val="3FED2ED2"/>
    <w:multiLevelType w:val="multilevel"/>
    <w:tmpl w:val="F8B24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27005FA"/>
    <w:multiLevelType w:val="multilevel"/>
    <w:tmpl w:val="E23813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58F4276"/>
    <w:multiLevelType w:val="multilevel"/>
    <w:tmpl w:val="D5A6BA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5D76DC9"/>
    <w:multiLevelType w:val="multilevel"/>
    <w:tmpl w:val="FDFAF7F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6C47466"/>
    <w:multiLevelType w:val="multilevel"/>
    <w:tmpl w:val="5B02F4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61F54E0B"/>
    <w:multiLevelType w:val="multilevel"/>
    <w:tmpl w:val="7FF2D4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5EF5CCA"/>
    <w:multiLevelType w:val="multilevel"/>
    <w:tmpl w:val="0C44E1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BDE77EE"/>
    <w:multiLevelType w:val="multilevel"/>
    <w:tmpl w:val="4FEEDC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CD0282A"/>
    <w:multiLevelType w:val="multilevel"/>
    <w:tmpl w:val="12E88FCE"/>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6DBC10FE"/>
    <w:multiLevelType w:val="multilevel"/>
    <w:tmpl w:val="2A7C507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EC236E6"/>
    <w:multiLevelType w:val="multilevel"/>
    <w:tmpl w:val="86A61D0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FF70350"/>
    <w:multiLevelType w:val="multilevel"/>
    <w:tmpl w:val="9D949E0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638950128">
    <w:abstractNumId w:val="7"/>
  </w:num>
  <w:num w:numId="2" w16cid:durableId="1119950206">
    <w:abstractNumId w:val="5"/>
  </w:num>
  <w:num w:numId="3" w16cid:durableId="1726489357">
    <w:abstractNumId w:val="11"/>
  </w:num>
  <w:num w:numId="4" w16cid:durableId="1970747379">
    <w:abstractNumId w:val="2"/>
  </w:num>
  <w:num w:numId="5" w16cid:durableId="414713578">
    <w:abstractNumId w:val="4"/>
  </w:num>
  <w:num w:numId="6" w16cid:durableId="1674801411">
    <w:abstractNumId w:val="21"/>
  </w:num>
  <w:num w:numId="7" w16cid:durableId="535777970">
    <w:abstractNumId w:val="14"/>
  </w:num>
  <w:num w:numId="8" w16cid:durableId="1489445664">
    <w:abstractNumId w:val="0"/>
  </w:num>
  <w:num w:numId="9" w16cid:durableId="178857075">
    <w:abstractNumId w:val="6"/>
  </w:num>
  <w:num w:numId="10" w16cid:durableId="11077403">
    <w:abstractNumId w:val="3"/>
  </w:num>
  <w:num w:numId="11" w16cid:durableId="581448998">
    <w:abstractNumId w:val="1"/>
  </w:num>
  <w:num w:numId="12" w16cid:durableId="976449135">
    <w:abstractNumId w:val="10"/>
  </w:num>
  <w:num w:numId="13" w16cid:durableId="2089882211">
    <w:abstractNumId w:val="12"/>
  </w:num>
  <w:num w:numId="14" w16cid:durableId="1155223392">
    <w:abstractNumId w:val="20"/>
  </w:num>
  <w:num w:numId="15" w16cid:durableId="1391996030">
    <w:abstractNumId w:val="17"/>
  </w:num>
  <w:num w:numId="16" w16cid:durableId="2085757485">
    <w:abstractNumId w:val="13"/>
  </w:num>
  <w:num w:numId="17" w16cid:durableId="829519760">
    <w:abstractNumId w:val="18"/>
  </w:num>
  <w:num w:numId="18" w16cid:durableId="146559169">
    <w:abstractNumId w:val="8"/>
  </w:num>
  <w:num w:numId="19" w16cid:durableId="1883246853">
    <w:abstractNumId w:val="15"/>
  </w:num>
  <w:num w:numId="20" w16cid:durableId="941449785">
    <w:abstractNumId w:val="9"/>
  </w:num>
  <w:num w:numId="21" w16cid:durableId="964233176">
    <w:abstractNumId w:val="16"/>
  </w:num>
  <w:num w:numId="22" w16cid:durableId="11706839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14D"/>
    <w:rsid w:val="00C76C67"/>
    <w:rsid w:val="00E3314D"/>
    <w:rsid w:val="00EA43CA"/>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FAF26"/>
  <w15:docId w15:val="{EB846174-9EAE-4335-A22C-FAD912FA2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DE" w:eastAsia="en-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283"/>
      <w:outlineLvl w:val="0"/>
    </w:pPr>
    <w:rPr>
      <w:b/>
      <w:sz w:val="44"/>
      <w:szCs w:val="44"/>
    </w:rPr>
  </w:style>
  <w:style w:type="paragraph" w:styleId="Heading2">
    <w:name w:val="heading 2"/>
    <w:basedOn w:val="Normal"/>
    <w:next w:val="Normal"/>
    <w:uiPriority w:val="9"/>
    <w:unhideWhenUsed/>
    <w:qFormat/>
    <w:pPr>
      <w:keepNext/>
      <w:keepLines/>
      <w:spacing w:before="360" w:after="200"/>
      <w:ind w:left="360" w:hanging="360"/>
      <w:outlineLvl w:val="1"/>
    </w:pPr>
    <w:rPr>
      <w:sz w:val="34"/>
      <w:szCs w:val="34"/>
    </w:rPr>
  </w:style>
  <w:style w:type="paragraph" w:styleId="Heading3">
    <w:name w:val="heading 3"/>
    <w:basedOn w:val="Normal"/>
    <w:next w:val="Normal"/>
    <w:uiPriority w:val="9"/>
    <w:unhideWhenUsed/>
    <w:qFormat/>
    <w:pPr>
      <w:keepNext/>
      <w:keepLines/>
      <w:spacing w:before="320" w:after="200"/>
      <w:outlineLvl w:val="2"/>
    </w:pPr>
    <w:rPr>
      <w:sz w:val="30"/>
      <w:szCs w:val="30"/>
    </w:rPr>
  </w:style>
  <w:style w:type="paragraph" w:styleId="Heading4">
    <w:name w:val="heading 4"/>
    <w:basedOn w:val="Normal"/>
    <w:next w:val="Normal"/>
    <w:uiPriority w:val="9"/>
    <w:semiHidden/>
    <w:unhideWhenUsed/>
    <w:qFormat/>
    <w:pPr>
      <w:keepNext/>
      <w:keepLines/>
      <w:spacing w:before="320" w:after="200"/>
      <w:outlineLvl w:val="3"/>
    </w:pPr>
    <w:rPr>
      <w:rFonts w:ascii="Arial" w:eastAsia="Arial" w:hAnsi="Arial" w:cs="Arial"/>
      <w:b/>
      <w:sz w:val="26"/>
      <w:szCs w:val="26"/>
    </w:rPr>
  </w:style>
  <w:style w:type="paragraph" w:styleId="Heading5">
    <w:name w:val="heading 5"/>
    <w:basedOn w:val="Normal"/>
    <w:next w:val="Normal"/>
    <w:uiPriority w:val="9"/>
    <w:semiHidden/>
    <w:unhideWhenUsed/>
    <w:qFormat/>
    <w:pPr>
      <w:keepNext/>
      <w:keepLines/>
      <w:spacing w:before="320" w:after="200"/>
      <w:outlineLvl w:val="4"/>
    </w:pPr>
    <w:rPr>
      <w:rFonts w:ascii="Arial" w:eastAsia="Arial" w:hAnsi="Arial" w:cs="Arial"/>
      <w:b/>
    </w:rPr>
  </w:style>
  <w:style w:type="paragraph" w:styleId="Heading6">
    <w:name w:val="heading 6"/>
    <w:basedOn w:val="Normal"/>
    <w:next w:val="Normal"/>
    <w:uiPriority w:val="9"/>
    <w:semiHidden/>
    <w:unhideWhenUsed/>
    <w:qFormat/>
    <w:pPr>
      <w:keepNext/>
      <w:keepLines/>
      <w:spacing w:before="320" w:after="200"/>
      <w:outlineLvl w:val="5"/>
    </w:pPr>
    <w:rPr>
      <w:rFonts w:ascii="Arial" w:eastAsia="Arial" w:hAnsi="Arial" w:cs="Arial"/>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00" w:after="200"/>
      <w:jc w:val="center"/>
    </w:pPr>
    <w:rPr>
      <w:b/>
      <w:sz w:val="48"/>
      <w:szCs w:val="48"/>
    </w:rPr>
  </w:style>
  <w:style w:type="paragraph" w:styleId="Subtitle">
    <w:name w:val="Subtitle"/>
    <w:basedOn w:val="Normal"/>
    <w:next w:val="Normal"/>
    <w:uiPriority w:val="11"/>
    <w:qFormat/>
    <w:pPr>
      <w:spacing w:before="200" w:after="200"/>
    </w:pPr>
  </w:style>
  <w:style w:type="table" w:customStyle="1" w:styleId="a">
    <w:basedOn w:val="TableNormal"/>
    <w:rPr>
      <w:rFonts w:ascii="Times New Roman" w:eastAsia="Times New Roman" w:hAnsi="Times New Roman" w:cs="Times New Roman"/>
      <w:color w:val="404040"/>
      <w:sz w:val="20"/>
      <w:szCs w:val="20"/>
    </w:rPr>
    <w:tblPr>
      <w:tblStyleRowBandSize w:val="1"/>
      <w:tblStyleColBandSize w:val="1"/>
    </w:tblPr>
    <w:tcPr>
      <w:shd w:val="clear" w:color="auto" w:fill="7F7F7F"/>
    </w:tcPr>
  </w:style>
  <w:style w:type="table" w:customStyle="1" w:styleId="a0">
    <w:basedOn w:val="TableNormal"/>
    <w:rPr>
      <w:rFonts w:ascii="Times New Roman" w:eastAsia="Times New Roman" w:hAnsi="Times New Roman" w:cs="Times New Roman"/>
      <w:color w:val="404040"/>
      <w:sz w:val="20"/>
      <w:szCs w:val="20"/>
    </w:rPr>
    <w:tblPr>
      <w:tblStyleRowBandSize w:val="1"/>
      <w:tblStyleColBandSize w:val="1"/>
    </w:tblPr>
    <w:tcPr>
      <w:shd w:val="clear" w:color="auto" w:fill="7F7F7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81799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hyperlink" Target="http://172.22.179.214:30599/" TargetMode="External"/><Relationship Id="rId40" Type="http://schemas.openxmlformats.org/officeDocument/2006/relationships/hyperlink" Target="http://store-ui-group06.172.22.179.214.nip.io/"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VvqxyiXjfofLaWYULMau92cGQQ==">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5065</Words>
  <Characters>28876</Characters>
  <Application>Microsoft Office Word</Application>
  <DocSecurity>0</DocSecurity>
  <Lines>240</Lines>
  <Paragraphs>67</Paragraphs>
  <ScaleCrop>false</ScaleCrop>
  <Company/>
  <LinksUpToDate>false</LinksUpToDate>
  <CharactersWithSpaces>33874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Chowdhury Abida Anjum Era</cp:lastModifiedBy>
  <cp:revision>2</cp:revision>
  <dcterms:created xsi:type="dcterms:W3CDTF">2023-12-17T21:29:00Z</dcterms:created>
  <dcterms:modified xsi:type="dcterms:W3CDTF">2023-12-17T21:30:00Z</dcterms:modified>
</cp:coreProperties>
</file>