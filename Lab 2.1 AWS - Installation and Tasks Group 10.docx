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AD8BE" w14:textId="77777777" w:rsidR="00187205" w:rsidRDefault="00000000">
      <w:pPr>
        <w:pStyle w:val="Title"/>
        <w:rPr>
          <w:lang w:val="en-US"/>
        </w:rPr>
      </w:pPr>
      <w:r>
        <w:rPr>
          <w:lang w:val="en-US"/>
        </w:rPr>
        <w:t xml:space="preserve">Lab 2.1: </w:t>
      </w:r>
    </w:p>
    <w:p w14:paraId="7FE99EA7" w14:textId="77777777" w:rsidR="00187205" w:rsidRDefault="00000000">
      <w:pPr>
        <w:pStyle w:val="Title"/>
        <w:rPr>
          <w:lang w:val="en-US"/>
        </w:rPr>
      </w:pPr>
      <w:r>
        <w:rPr>
          <w:lang w:val="en-US"/>
        </w:rPr>
        <w:t>AWS Services - Installation and Tasks</w:t>
      </w:r>
    </w:p>
    <w:p w14:paraId="40785E42" w14:textId="77777777" w:rsidR="00187205" w:rsidRDefault="00000000">
      <w:pPr>
        <w:jc w:val="both"/>
        <w:rPr>
          <w:lang w:val="en-US"/>
        </w:rPr>
      </w:pPr>
      <w:r>
        <w:rPr>
          <w:lang w:val="en-US"/>
        </w:rPr>
        <w:t xml:space="preserve">In the Lab 2.1, you will learn about the cloud technologies used for deploying an application in the AWS Cloud. In the first part, you will learn how to create </w:t>
      </w:r>
      <w:proofErr w:type="gramStart"/>
      <w:r>
        <w:rPr>
          <w:lang w:val="en-US"/>
        </w:rPr>
        <w:t>an</w:t>
      </w:r>
      <w:proofErr w:type="gramEnd"/>
      <w:r>
        <w:rPr>
          <w:lang w:val="en-US"/>
        </w:rPr>
        <w:t xml:space="preserve"> virtual machine on AWS, and how to deploy an application on that virtual machine. You will also gain hands-on experience with AWS security groups, and troubleshooting network issues. In the second part, you will learn how to deploy an application using the AWS Container Service.</w:t>
      </w:r>
    </w:p>
    <w:p w14:paraId="64C4F1E6" w14:textId="77777777" w:rsidR="00187205" w:rsidRDefault="00000000">
      <w:pPr>
        <w:tabs>
          <w:tab w:val="left" w:pos="5529"/>
        </w:tabs>
        <w:spacing w:after="240"/>
        <w:rPr>
          <w:rFonts w:cs="Lato"/>
          <w:lang w:val="en-US"/>
        </w:rPr>
      </w:pPr>
      <w:r>
        <w:rPr>
          <w:rFonts w:cs="Lato"/>
          <w:lang w:val="en-US"/>
        </w:rPr>
        <w:tab/>
      </w:r>
    </w:p>
    <w:p w14:paraId="72810248" w14:textId="77777777" w:rsidR="00187205" w:rsidRDefault="00000000">
      <w:pPr>
        <w:spacing w:after="240"/>
        <w:jc w:val="both"/>
        <w:rPr>
          <w:rFonts w:cs="Lato"/>
          <w:sz w:val="32"/>
          <w:szCs w:val="32"/>
          <w:lang w:val="en-US"/>
        </w:rPr>
      </w:pPr>
      <w:r>
        <w:rPr>
          <w:rFonts w:cs="Lato"/>
          <w:sz w:val="32"/>
          <w:szCs w:val="32"/>
          <w:lang w:val="en-US"/>
        </w:rPr>
        <w:t>Overview:</w:t>
      </w:r>
    </w:p>
    <w:sdt>
      <w:sdtPr>
        <w:rPr>
          <w:rFonts w:cs="Lato"/>
          <w:lang w:val="en-US"/>
        </w:rPr>
        <w:id w:val="1075161994"/>
        <w:docPartObj>
          <w:docPartGallery w:val="Table of Contents"/>
          <w:docPartUnique/>
        </w:docPartObj>
      </w:sdtPr>
      <w:sdtContent>
        <w:p w14:paraId="5A417C6A" w14:textId="7A9DD92D" w:rsidR="00187205" w:rsidRDefault="00000000">
          <w:pPr>
            <w:pStyle w:val="TOC1"/>
            <w:tabs>
              <w:tab w:val="right" w:leader="dot" w:pos="9060"/>
            </w:tabs>
          </w:pPr>
          <w:r>
            <w:fldChar w:fldCharType="begin"/>
          </w:r>
          <w:r>
            <w:instrText xml:space="preserve">TOC \o "1-9" \h </w:instrText>
          </w:r>
          <w:r>
            <w:fldChar w:fldCharType="separate"/>
          </w:r>
          <w:hyperlink w:anchor="_Toc1" w:tooltip="#_Toc1" w:history="1">
            <w:r>
              <w:rPr>
                <w:rStyle w:val="Hyperlink"/>
                <w:lang w:val="en-US"/>
              </w:rPr>
              <w:t>Student Group Information</w:t>
            </w:r>
            <w:r>
              <w:tab/>
            </w:r>
            <w:r>
              <w:fldChar w:fldCharType="begin"/>
            </w:r>
            <w:r>
              <w:instrText>PAGEREF _Toc1 \h</w:instrText>
            </w:r>
            <w:r>
              <w:fldChar w:fldCharType="separate"/>
            </w:r>
            <w:r w:rsidR="00C15DCD">
              <w:rPr>
                <w:noProof/>
              </w:rPr>
              <w:t>1</w:t>
            </w:r>
            <w:r>
              <w:fldChar w:fldCharType="end"/>
            </w:r>
          </w:hyperlink>
        </w:p>
        <w:p w14:paraId="1D4EDCE1" w14:textId="501FBB3A" w:rsidR="00187205" w:rsidRDefault="00000000">
          <w:pPr>
            <w:pStyle w:val="TOC1"/>
            <w:tabs>
              <w:tab w:val="right" w:leader="dot" w:pos="9060"/>
            </w:tabs>
          </w:pPr>
          <w:hyperlink w:anchor="_Toc2" w:tooltip="#_Toc2" w:history="1">
            <w:r>
              <w:rPr>
                <w:rStyle w:val="Hyperlink"/>
              </w:rPr>
              <w:t>Prerequisites</w:t>
            </w:r>
            <w:r>
              <w:tab/>
            </w:r>
            <w:r>
              <w:fldChar w:fldCharType="begin"/>
            </w:r>
            <w:r>
              <w:instrText>PAGEREF _Toc2 \h</w:instrText>
            </w:r>
            <w:r>
              <w:fldChar w:fldCharType="separate"/>
            </w:r>
            <w:r w:rsidR="00C15DCD">
              <w:rPr>
                <w:noProof/>
              </w:rPr>
              <w:t>2</w:t>
            </w:r>
            <w:r>
              <w:fldChar w:fldCharType="end"/>
            </w:r>
          </w:hyperlink>
        </w:p>
        <w:p w14:paraId="757C6C91" w14:textId="00F32040" w:rsidR="00187205" w:rsidRDefault="00000000">
          <w:pPr>
            <w:pStyle w:val="TOC1"/>
            <w:tabs>
              <w:tab w:val="right" w:leader="dot" w:pos="9060"/>
            </w:tabs>
          </w:pPr>
          <w:hyperlink w:anchor="_Toc3" w:tooltip="#_Toc3" w:history="1">
            <w:r>
              <w:rPr>
                <w:rStyle w:val="Hyperlink"/>
              </w:rPr>
              <w:t>Part 1- AWS EC2</w:t>
            </w:r>
            <w:r>
              <w:tab/>
            </w:r>
            <w:r>
              <w:fldChar w:fldCharType="begin"/>
            </w:r>
            <w:r>
              <w:instrText>PAGEREF _Toc3 \h</w:instrText>
            </w:r>
            <w:r>
              <w:fldChar w:fldCharType="separate"/>
            </w:r>
            <w:r w:rsidR="00C15DCD">
              <w:rPr>
                <w:noProof/>
              </w:rPr>
              <w:t>2</w:t>
            </w:r>
            <w:r>
              <w:fldChar w:fldCharType="end"/>
            </w:r>
          </w:hyperlink>
        </w:p>
        <w:p w14:paraId="415DE5CB" w14:textId="5DADBFA8" w:rsidR="00187205" w:rsidRDefault="00000000">
          <w:pPr>
            <w:pStyle w:val="TOC2"/>
            <w:tabs>
              <w:tab w:val="right" w:leader="dot" w:pos="9060"/>
            </w:tabs>
          </w:pPr>
          <w:hyperlink w:anchor="_Toc4" w:tooltip="#_Toc4" w:history="1">
            <w:r>
              <w:rPr>
                <w:rStyle w:val="Hyperlink"/>
              </w:rPr>
              <w:t>Task 1.1</w:t>
            </w:r>
            <w:r>
              <w:tab/>
            </w:r>
            <w:r>
              <w:fldChar w:fldCharType="begin"/>
            </w:r>
            <w:r>
              <w:instrText>PAGEREF _Toc4 \h</w:instrText>
            </w:r>
            <w:r>
              <w:fldChar w:fldCharType="separate"/>
            </w:r>
            <w:r w:rsidR="00C15DCD">
              <w:rPr>
                <w:noProof/>
              </w:rPr>
              <w:t>2</w:t>
            </w:r>
            <w:r>
              <w:fldChar w:fldCharType="end"/>
            </w:r>
          </w:hyperlink>
        </w:p>
        <w:p w14:paraId="4A4584F9" w14:textId="6D9E80E9" w:rsidR="00187205" w:rsidRDefault="00000000">
          <w:pPr>
            <w:pStyle w:val="TOC2"/>
            <w:tabs>
              <w:tab w:val="right" w:leader="dot" w:pos="9060"/>
            </w:tabs>
          </w:pPr>
          <w:r>
            <w:fldChar w:fldCharType="begin"/>
          </w:r>
          <w:r>
            <w:instrText>HYPERLINK \l "_Toc5" \o "#_Toc5"</w:instrText>
          </w:r>
          <w:r>
            <w:fldChar w:fldCharType="separate"/>
          </w:r>
          <w:r>
            <w:rPr>
              <w:rStyle w:val="Hyperlink"/>
            </w:rPr>
            <w:t>Task 1.2</w:t>
          </w:r>
          <w:r>
            <w:tab/>
          </w:r>
          <w:r>
            <w:fldChar w:fldCharType="begin"/>
          </w:r>
          <w:r>
            <w:instrText>PAGEREF _Toc5 \h</w:instrText>
          </w:r>
          <w:r>
            <w:fldChar w:fldCharType="separate"/>
          </w:r>
          <w:ins w:id="0" w:author="Mahmudur Rahman" w:date="2023-12-14T11:55:00Z">
            <w:r w:rsidR="00C15DCD">
              <w:rPr>
                <w:noProof/>
              </w:rPr>
              <w:t>7</w:t>
            </w:r>
          </w:ins>
          <w:del w:id="1" w:author="Mahmudur Rahman" w:date="2023-12-14T11:55:00Z">
            <w:r w:rsidDel="00C15DCD">
              <w:rPr>
                <w:noProof/>
              </w:rPr>
              <w:delText>2</w:delText>
            </w:r>
          </w:del>
          <w:r>
            <w:fldChar w:fldCharType="end"/>
          </w:r>
          <w:r>
            <w:fldChar w:fldCharType="end"/>
          </w:r>
        </w:p>
        <w:p w14:paraId="680B1155" w14:textId="74C449F3" w:rsidR="00187205" w:rsidRDefault="00000000">
          <w:pPr>
            <w:pStyle w:val="TOC2"/>
            <w:tabs>
              <w:tab w:val="right" w:leader="dot" w:pos="9060"/>
            </w:tabs>
          </w:pPr>
          <w:r>
            <w:fldChar w:fldCharType="begin"/>
          </w:r>
          <w:r>
            <w:instrText>HYPERLINK \l "_Toc6" \o "#_Toc6"</w:instrText>
          </w:r>
          <w:r>
            <w:fldChar w:fldCharType="separate"/>
          </w:r>
          <w:r>
            <w:rPr>
              <w:rStyle w:val="Hyperlink"/>
            </w:rPr>
            <w:t>Task 1.3</w:t>
          </w:r>
          <w:r>
            <w:tab/>
          </w:r>
          <w:r>
            <w:fldChar w:fldCharType="begin"/>
          </w:r>
          <w:r>
            <w:instrText>PAGEREF _Toc6 \h</w:instrText>
          </w:r>
          <w:r>
            <w:fldChar w:fldCharType="separate"/>
          </w:r>
          <w:ins w:id="2" w:author="Mahmudur Rahman" w:date="2023-12-14T11:55:00Z">
            <w:r w:rsidR="00C15DCD">
              <w:rPr>
                <w:noProof/>
              </w:rPr>
              <w:t>10</w:t>
            </w:r>
          </w:ins>
          <w:del w:id="3" w:author="Mahmudur Rahman" w:date="2023-12-14T11:55:00Z">
            <w:r w:rsidDel="00C15DCD">
              <w:rPr>
                <w:noProof/>
              </w:rPr>
              <w:delText>3</w:delText>
            </w:r>
          </w:del>
          <w:r>
            <w:fldChar w:fldCharType="end"/>
          </w:r>
          <w:r>
            <w:fldChar w:fldCharType="end"/>
          </w:r>
        </w:p>
        <w:p w14:paraId="0BA4D1A8" w14:textId="2955F148" w:rsidR="00187205" w:rsidRDefault="00000000">
          <w:pPr>
            <w:pStyle w:val="TOC2"/>
            <w:tabs>
              <w:tab w:val="right" w:leader="dot" w:pos="9060"/>
            </w:tabs>
          </w:pPr>
          <w:r>
            <w:fldChar w:fldCharType="begin"/>
          </w:r>
          <w:r>
            <w:instrText>HYPERLINK \l "_Toc7" \o "#_Toc7"</w:instrText>
          </w:r>
          <w:r>
            <w:fldChar w:fldCharType="separate"/>
          </w:r>
          <w:r>
            <w:rPr>
              <w:rStyle w:val="Hyperlink"/>
            </w:rPr>
            <w:t>Task 1.4</w:t>
          </w:r>
          <w:r>
            <w:tab/>
          </w:r>
          <w:r>
            <w:fldChar w:fldCharType="begin"/>
          </w:r>
          <w:r>
            <w:instrText>PAGEREF _Toc7 \h</w:instrText>
          </w:r>
          <w:r>
            <w:fldChar w:fldCharType="separate"/>
          </w:r>
          <w:ins w:id="4" w:author="Mahmudur Rahman" w:date="2023-12-14T11:55:00Z">
            <w:r w:rsidR="00C15DCD">
              <w:rPr>
                <w:noProof/>
              </w:rPr>
              <w:t>14</w:t>
            </w:r>
          </w:ins>
          <w:del w:id="5" w:author="Mahmudur Rahman" w:date="2023-12-14T11:55:00Z">
            <w:r w:rsidDel="00C15DCD">
              <w:rPr>
                <w:noProof/>
              </w:rPr>
              <w:delText>3</w:delText>
            </w:r>
          </w:del>
          <w:r>
            <w:fldChar w:fldCharType="end"/>
          </w:r>
          <w:r>
            <w:fldChar w:fldCharType="end"/>
          </w:r>
        </w:p>
        <w:p w14:paraId="4D0BE376" w14:textId="61161053" w:rsidR="00187205" w:rsidRDefault="00000000">
          <w:pPr>
            <w:pStyle w:val="TOC2"/>
            <w:tabs>
              <w:tab w:val="right" w:leader="dot" w:pos="9060"/>
            </w:tabs>
          </w:pPr>
          <w:r>
            <w:fldChar w:fldCharType="begin"/>
          </w:r>
          <w:r>
            <w:instrText>HYPERLINK \l "_Toc8" \o "#_Toc8"</w:instrText>
          </w:r>
          <w:r>
            <w:fldChar w:fldCharType="separate"/>
          </w:r>
          <w:r>
            <w:rPr>
              <w:rStyle w:val="Hyperlink"/>
            </w:rPr>
            <w:t>Task 1.5</w:t>
          </w:r>
          <w:r>
            <w:tab/>
          </w:r>
          <w:r>
            <w:fldChar w:fldCharType="begin"/>
          </w:r>
          <w:r>
            <w:instrText>PAGEREF _Toc8 \h</w:instrText>
          </w:r>
          <w:r>
            <w:fldChar w:fldCharType="separate"/>
          </w:r>
          <w:ins w:id="6" w:author="Mahmudur Rahman" w:date="2023-12-14T11:55:00Z">
            <w:r w:rsidR="00C15DCD">
              <w:rPr>
                <w:noProof/>
              </w:rPr>
              <w:t>15</w:t>
            </w:r>
          </w:ins>
          <w:del w:id="7" w:author="Mahmudur Rahman" w:date="2023-12-14T11:55:00Z">
            <w:r w:rsidDel="00C15DCD">
              <w:rPr>
                <w:noProof/>
              </w:rPr>
              <w:delText>3</w:delText>
            </w:r>
          </w:del>
          <w:r>
            <w:fldChar w:fldCharType="end"/>
          </w:r>
          <w:r>
            <w:fldChar w:fldCharType="end"/>
          </w:r>
        </w:p>
        <w:p w14:paraId="5C220001" w14:textId="267D30B2" w:rsidR="00187205" w:rsidRDefault="00000000">
          <w:pPr>
            <w:pStyle w:val="TOC1"/>
            <w:tabs>
              <w:tab w:val="right" w:leader="dot" w:pos="9060"/>
            </w:tabs>
          </w:pPr>
          <w:r>
            <w:fldChar w:fldCharType="begin"/>
          </w:r>
          <w:r>
            <w:instrText>HYPERLINK \l "_Toc9" \o "#_Toc9"</w:instrText>
          </w:r>
          <w:r>
            <w:fldChar w:fldCharType="separate"/>
          </w:r>
          <w:r>
            <w:rPr>
              <w:rStyle w:val="Hyperlink"/>
            </w:rPr>
            <w:t>Part 2 - AWS Elastic Containers</w:t>
          </w:r>
          <w:r>
            <w:tab/>
          </w:r>
          <w:r>
            <w:fldChar w:fldCharType="begin"/>
          </w:r>
          <w:r>
            <w:instrText>PAGEREF _Toc9 \h</w:instrText>
          </w:r>
          <w:r>
            <w:fldChar w:fldCharType="separate"/>
          </w:r>
          <w:ins w:id="8" w:author="Mahmudur Rahman" w:date="2023-12-14T11:55:00Z">
            <w:r w:rsidR="00C15DCD">
              <w:rPr>
                <w:noProof/>
              </w:rPr>
              <w:t>15</w:t>
            </w:r>
          </w:ins>
          <w:del w:id="9" w:author="Mahmudur Rahman" w:date="2023-12-14T11:55:00Z">
            <w:r w:rsidDel="00C15DCD">
              <w:rPr>
                <w:noProof/>
              </w:rPr>
              <w:delText>4</w:delText>
            </w:r>
          </w:del>
          <w:r>
            <w:fldChar w:fldCharType="end"/>
          </w:r>
          <w:r>
            <w:fldChar w:fldCharType="end"/>
          </w:r>
        </w:p>
        <w:p w14:paraId="1F6713E9" w14:textId="2BC1EFC3" w:rsidR="00187205" w:rsidRDefault="00000000">
          <w:pPr>
            <w:pStyle w:val="TOC2"/>
            <w:tabs>
              <w:tab w:val="right" w:leader="dot" w:pos="9060"/>
            </w:tabs>
          </w:pPr>
          <w:r>
            <w:fldChar w:fldCharType="begin"/>
          </w:r>
          <w:r>
            <w:instrText>HYPERLINK \l "_Toc10" \o "#_Toc10"</w:instrText>
          </w:r>
          <w:r>
            <w:fldChar w:fldCharType="separate"/>
          </w:r>
          <w:r>
            <w:rPr>
              <w:rStyle w:val="Hyperlink"/>
            </w:rPr>
            <w:t>Task 2.1</w:t>
          </w:r>
          <w:r>
            <w:tab/>
          </w:r>
          <w:r>
            <w:fldChar w:fldCharType="begin"/>
          </w:r>
          <w:r>
            <w:instrText>PAGEREF _Toc10 \h</w:instrText>
          </w:r>
          <w:r>
            <w:fldChar w:fldCharType="separate"/>
          </w:r>
          <w:ins w:id="10" w:author="Mahmudur Rahman" w:date="2023-12-14T11:55:00Z">
            <w:r w:rsidR="00C15DCD">
              <w:rPr>
                <w:noProof/>
              </w:rPr>
              <w:t>15</w:t>
            </w:r>
          </w:ins>
          <w:del w:id="11" w:author="Mahmudur Rahman" w:date="2023-12-14T11:55:00Z">
            <w:r w:rsidDel="00C15DCD">
              <w:rPr>
                <w:noProof/>
              </w:rPr>
              <w:delText>4</w:delText>
            </w:r>
          </w:del>
          <w:r>
            <w:fldChar w:fldCharType="end"/>
          </w:r>
          <w:r>
            <w:fldChar w:fldCharType="end"/>
          </w:r>
        </w:p>
        <w:p w14:paraId="50739A8D" w14:textId="4A17D02D" w:rsidR="00187205" w:rsidRDefault="00000000">
          <w:pPr>
            <w:pStyle w:val="TOC2"/>
            <w:tabs>
              <w:tab w:val="right" w:leader="dot" w:pos="9060"/>
            </w:tabs>
          </w:pPr>
          <w:r>
            <w:fldChar w:fldCharType="begin"/>
          </w:r>
          <w:r>
            <w:instrText>HYPERLINK \l "_Toc11" \o "#_Toc11"</w:instrText>
          </w:r>
          <w:r>
            <w:fldChar w:fldCharType="separate"/>
          </w:r>
          <w:r>
            <w:rPr>
              <w:rStyle w:val="Hyperlink"/>
            </w:rPr>
            <w:t>Task 2.2</w:t>
          </w:r>
          <w:r>
            <w:tab/>
          </w:r>
          <w:r>
            <w:fldChar w:fldCharType="begin"/>
          </w:r>
          <w:r>
            <w:instrText>PAGEREF _Toc11 \h</w:instrText>
          </w:r>
          <w:r>
            <w:fldChar w:fldCharType="separate"/>
          </w:r>
          <w:ins w:id="12" w:author="Mahmudur Rahman" w:date="2023-12-14T11:55:00Z">
            <w:r w:rsidR="00C15DCD">
              <w:rPr>
                <w:noProof/>
              </w:rPr>
              <w:t>16</w:t>
            </w:r>
          </w:ins>
          <w:del w:id="13" w:author="Mahmudur Rahman" w:date="2023-12-14T11:55:00Z">
            <w:r w:rsidDel="00C15DCD">
              <w:rPr>
                <w:noProof/>
              </w:rPr>
              <w:delText>4</w:delText>
            </w:r>
          </w:del>
          <w:r>
            <w:fldChar w:fldCharType="end"/>
          </w:r>
          <w:r>
            <w:fldChar w:fldCharType="end"/>
          </w:r>
        </w:p>
        <w:p w14:paraId="7DFCE2F1" w14:textId="0E9A1B01" w:rsidR="00187205" w:rsidRDefault="00000000">
          <w:pPr>
            <w:pStyle w:val="TOC2"/>
            <w:tabs>
              <w:tab w:val="right" w:leader="dot" w:pos="9060"/>
            </w:tabs>
          </w:pPr>
          <w:r>
            <w:fldChar w:fldCharType="begin"/>
          </w:r>
          <w:r>
            <w:instrText>HYPERLINK \l "_Toc12" \o "#_Toc12"</w:instrText>
          </w:r>
          <w:r>
            <w:fldChar w:fldCharType="separate"/>
          </w:r>
          <w:r>
            <w:rPr>
              <w:rStyle w:val="Hyperlink"/>
            </w:rPr>
            <w:t>Task 2.3</w:t>
          </w:r>
          <w:r>
            <w:tab/>
          </w:r>
          <w:r>
            <w:fldChar w:fldCharType="begin"/>
          </w:r>
          <w:r>
            <w:instrText>PAGEREF _Toc12 \h</w:instrText>
          </w:r>
          <w:r>
            <w:fldChar w:fldCharType="separate"/>
          </w:r>
          <w:ins w:id="14" w:author="Mahmudur Rahman" w:date="2023-12-14T11:55:00Z">
            <w:r w:rsidR="00C15DCD">
              <w:rPr>
                <w:noProof/>
              </w:rPr>
              <w:t>16</w:t>
            </w:r>
          </w:ins>
          <w:del w:id="15" w:author="Mahmudur Rahman" w:date="2023-12-14T11:55:00Z">
            <w:r w:rsidDel="00C15DCD">
              <w:rPr>
                <w:noProof/>
              </w:rPr>
              <w:delText>4</w:delText>
            </w:r>
          </w:del>
          <w:r>
            <w:fldChar w:fldCharType="end"/>
          </w:r>
          <w:r>
            <w:fldChar w:fldCharType="end"/>
          </w:r>
        </w:p>
        <w:p w14:paraId="699B41F1" w14:textId="490AA1DF" w:rsidR="00187205" w:rsidRDefault="00000000">
          <w:pPr>
            <w:pStyle w:val="TOC2"/>
            <w:tabs>
              <w:tab w:val="right" w:leader="dot" w:pos="9060"/>
            </w:tabs>
          </w:pPr>
          <w:r>
            <w:fldChar w:fldCharType="begin"/>
          </w:r>
          <w:r>
            <w:instrText>HYPERLINK \l "_Toc13" \o "#_Toc13"</w:instrText>
          </w:r>
          <w:r>
            <w:fldChar w:fldCharType="separate"/>
          </w:r>
          <w:r>
            <w:rPr>
              <w:rStyle w:val="Hyperlink"/>
            </w:rPr>
            <w:t>Task 2.4</w:t>
          </w:r>
          <w:r>
            <w:tab/>
          </w:r>
          <w:r>
            <w:fldChar w:fldCharType="begin"/>
          </w:r>
          <w:r>
            <w:instrText>PAGEREF _Toc13 \h</w:instrText>
          </w:r>
          <w:r>
            <w:fldChar w:fldCharType="separate"/>
          </w:r>
          <w:ins w:id="16" w:author="Mahmudur Rahman" w:date="2023-12-14T11:55:00Z">
            <w:r w:rsidR="00C15DCD">
              <w:rPr>
                <w:noProof/>
              </w:rPr>
              <w:t>16</w:t>
            </w:r>
          </w:ins>
          <w:del w:id="17" w:author="Mahmudur Rahman" w:date="2023-12-14T11:55:00Z">
            <w:r w:rsidDel="00C15DCD">
              <w:rPr>
                <w:noProof/>
              </w:rPr>
              <w:delText>4</w:delText>
            </w:r>
          </w:del>
          <w:r>
            <w:fldChar w:fldCharType="end"/>
          </w:r>
          <w:r>
            <w:fldChar w:fldCharType="end"/>
          </w:r>
        </w:p>
        <w:p w14:paraId="043DA747" w14:textId="37F0BDCE" w:rsidR="00187205" w:rsidRDefault="00000000">
          <w:pPr>
            <w:pStyle w:val="TOC2"/>
            <w:tabs>
              <w:tab w:val="right" w:leader="dot" w:pos="9060"/>
            </w:tabs>
          </w:pPr>
          <w:r>
            <w:fldChar w:fldCharType="begin"/>
          </w:r>
          <w:r>
            <w:instrText>HYPERLINK \l "_Toc14" \o "#_Toc14"</w:instrText>
          </w:r>
          <w:r>
            <w:fldChar w:fldCharType="separate"/>
          </w:r>
          <w:r>
            <w:rPr>
              <w:rStyle w:val="Hyperlink"/>
            </w:rPr>
            <w:t>Task 2.5</w:t>
          </w:r>
          <w:r>
            <w:tab/>
          </w:r>
          <w:r>
            <w:fldChar w:fldCharType="begin"/>
          </w:r>
          <w:r>
            <w:instrText>PAGEREF _Toc14 \h</w:instrText>
          </w:r>
          <w:r>
            <w:fldChar w:fldCharType="separate"/>
          </w:r>
          <w:ins w:id="18" w:author="Mahmudur Rahman" w:date="2023-12-14T11:55:00Z">
            <w:r w:rsidR="00C15DCD">
              <w:rPr>
                <w:noProof/>
              </w:rPr>
              <w:t>16</w:t>
            </w:r>
          </w:ins>
          <w:del w:id="19" w:author="Mahmudur Rahman" w:date="2023-12-14T11:55:00Z">
            <w:r w:rsidDel="00C15DCD">
              <w:rPr>
                <w:noProof/>
              </w:rPr>
              <w:delText>5</w:delText>
            </w:r>
          </w:del>
          <w:r>
            <w:fldChar w:fldCharType="end"/>
          </w:r>
          <w:r>
            <w:fldChar w:fldCharType="end"/>
          </w:r>
        </w:p>
        <w:p w14:paraId="4C46F169" w14:textId="29AE60DA" w:rsidR="00187205" w:rsidRDefault="00000000">
          <w:pPr>
            <w:pStyle w:val="TOC2"/>
            <w:tabs>
              <w:tab w:val="right" w:leader="dot" w:pos="9060"/>
            </w:tabs>
          </w:pPr>
          <w:r>
            <w:fldChar w:fldCharType="begin"/>
          </w:r>
          <w:r>
            <w:instrText>HYPERLINK \l "_Toc15" \o "#_Toc15"</w:instrText>
          </w:r>
          <w:r>
            <w:fldChar w:fldCharType="separate"/>
          </w:r>
          <w:r>
            <w:rPr>
              <w:rStyle w:val="Hyperlink"/>
            </w:rPr>
            <w:t>Task 2.6</w:t>
          </w:r>
          <w:r>
            <w:tab/>
          </w:r>
          <w:r>
            <w:fldChar w:fldCharType="begin"/>
          </w:r>
          <w:r>
            <w:instrText>PAGEREF _Toc15 \h</w:instrText>
          </w:r>
          <w:r>
            <w:fldChar w:fldCharType="separate"/>
          </w:r>
          <w:ins w:id="20" w:author="Mahmudur Rahman" w:date="2023-12-14T11:55:00Z">
            <w:r w:rsidR="00C15DCD">
              <w:rPr>
                <w:noProof/>
              </w:rPr>
              <w:t>17</w:t>
            </w:r>
          </w:ins>
          <w:del w:id="21" w:author="Mahmudur Rahman" w:date="2023-12-14T11:55:00Z">
            <w:r w:rsidDel="00C15DCD">
              <w:rPr>
                <w:noProof/>
              </w:rPr>
              <w:delText>5</w:delText>
            </w:r>
          </w:del>
          <w:r>
            <w:fldChar w:fldCharType="end"/>
          </w:r>
          <w:r>
            <w:fldChar w:fldCharType="end"/>
          </w:r>
        </w:p>
        <w:p w14:paraId="58A81FD6" w14:textId="21C65CF2" w:rsidR="00187205" w:rsidRDefault="00000000">
          <w:pPr>
            <w:pStyle w:val="TOC1"/>
            <w:tabs>
              <w:tab w:val="right" w:leader="dot" w:pos="9060"/>
            </w:tabs>
          </w:pPr>
          <w:r>
            <w:fldChar w:fldCharType="begin"/>
          </w:r>
          <w:r>
            <w:instrText>HYPERLINK \l "_Toc16" \o "#_Toc16"</w:instrText>
          </w:r>
          <w:r>
            <w:fldChar w:fldCharType="separate"/>
          </w:r>
          <w:r>
            <w:rPr>
              <w:rStyle w:val="Hyperlink"/>
            </w:rPr>
            <w:t>Part 3 – Reflective Tasks</w:t>
          </w:r>
          <w:r>
            <w:tab/>
          </w:r>
          <w:r>
            <w:fldChar w:fldCharType="begin"/>
          </w:r>
          <w:r>
            <w:instrText>PAGEREF _Toc16 \h</w:instrText>
          </w:r>
          <w:r>
            <w:fldChar w:fldCharType="separate"/>
          </w:r>
          <w:ins w:id="22" w:author="Mahmudur Rahman" w:date="2023-12-14T11:55:00Z">
            <w:r w:rsidR="00C15DCD">
              <w:rPr>
                <w:noProof/>
              </w:rPr>
              <w:t>17</w:t>
            </w:r>
          </w:ins>
          <w:del w:id="23" w:author="Mahmudur Rahman" w:date="2023-12-14T11:55:00Z">
            <w:r w:rsidDel="00C15DCD">
              <w:rPr>
                <w:noProof/>
              </w:rPr>
              <w:delText>6</w:delText>
            </w:r>
          </w:del>
          <w:r>
            <w:fldChar w:fldCharType="end"/>
          </w:r>
          <w:r>
            <w:fldChar w:fldCharType="end"/>
          </w:r>
        </w:p>
        <w:p w14:paraId="44DA34A7" w14:textId="51E869E8" w:rsidR="00187205" w:rsidRDefault="00000000">
          <w:pPr>
            <w:pStyle w:val="TOC2"/>
            <w:tabs>
              <w:tab w:val="right" w:leader="dot" w:pos="9060"/>
            </w:tabs>
          </w:pPr>
          <w:r>
            <w:fldChar w:fldCharType="begin"/>
          </w:r>
          <w:r>
            <w:instrText>HYPERLINK \l "_Toc17" \o "#_Toc17"</w:instrText>
          </w:r>
          <w:r>
            <w:fldChar w:fldCharType="separate"/>
          </w:r>
          <w:r>
            <w:rPr>
              <w:rStyle w:val="Hyperlink"/>
            </w:rPr>
            <w:t>Task 3.1</w:t>
          </w:r>
          <w:r>
            <w:tab/>
          </w:r>
          <w:r>
            <w:fldChar w:fldCharType="begin"/>
          </w:r>
          <w:r>
            <w:instrText>PAGEREF _Toc17 \h</w:instrText>
          </w:r>
          <w:r>
            <w:fldChar w:fldCharType="separate"/>
          </w:r>
          <w:ins w:id="24" w:author="Mahmudur Rahman" w:date="2023-12-14T11:55:00Z">
            <w:r w:rsidR="00C15DCD">
              <w:rPr>
                <w:noProof/>
              </w:rPr>
              <w:t>17</w:t>
            </w:r>
          </w:ins>
          <w:del w:id="25" w:author="Mahmudur Rahman" w:date="2023-12-14T11:55:00Z">
            <w:r w:rsidDel="00C15DCD">
              <w:rPr>
                <w:noProof/>
              </w:rPr>
              <w:delText>6</w:delText>
            </w:r>
          </w:del>
          <w:r>
            <w:fldChar w:fldCharType="end"/>
          </w:r>
          <w:r>
            <w:fldChar w:fldCharType="end"/>
          </w:r>
        </w:p>
        <w:p w14:paraId="0222B154" w14:textId="5C33D9BF" w:rsidR="00187205" w:rsidRDefault="00000000">
          <w:pPr>
            <w:pStyle w:val="TOC2"/>
            <w:tabs>
              <w:tab w:val="right" w:leader="dot" w:pos="9060"/>
            </w:tabs>
          </w:pPr>
          <w:r>
            <w:fldChar w:fldCharType="begin"/>
          </w:r>
          <w:r>
            <w:instrText>HYPERLINK \l "_Toc18" \o "#_Toc18"</w:instrText>
          </w:r>
          <w:r>
            <w:fldChar w:fldCharType="separate"/>
          </w:r>
          <w:r>
            <w:rPr>
              <w:rStyle w:val="Hyperlink"/>
            </w:rPr>
            <w:t>Task 3.2</w:t>
          </w:r>
          <w:r>
            <w:tab/>
          </w:r>
          <w:r>
            <w:fldChar w:fldCharType="begin"/>
          </w:r>
          <w:r>
            <w:instrText>PAGEREF _Toc18 \h</w:instrText>
          </w:r>
          <w:r>
            <w:fldChar w:fldCharType="separate"/>
          </w:r>
          <w:ins w:id="26" w:author="Mahmudur Rahman" w:date="2023-12-14T11:55:00Z">
            <w:r w:rsidR="00C15DCD">
              <w:rPr>
                <w:noProof/>
              </w:rPr>
              <w:t>19</w:t>
            </w:r>
          </w:ins>
          <w:del w:id="27" w:author="Mahmudur Rahman" w:date="2023-12-14T11:55:00Z">
            <w:r w:rsidDel="00C15DCD">
              <w:rPr>
                <w:noProof/>
              </w:rPr>
              <w:delText>6</w:delText>
            </w:r>
          </w:del>
          <w:r>
            <w:fldChar w:fldCharType="end"/>
          </w:r>
          <w:r>
            <w:fldChar w:fldCharType="end"/>
          </w:r>
        </w:p>
        <w:p w14:paraId="07F9A202" w14:textId="4C3566E0" w:rsidR="00187205" w:rsidRDefault="00000000">
          <w:pPr>
            <w:pStyle w:val="TOC2"/>
            <w:tabs>
              <w:tab w:val="right" w:leader="dot" w:pos="9060"/>
            </w:tabs>
          </w:pPr>
          <w:r>
            <w:fldChar w:fldCharType="begin"/>
          </w:r>
          <w:r>
            <w:instrText>HYPERLINK \l "_Toc19" \o "#_Toc19"</w:instrText>
          </w:r>
          <w:r>
            <w:fldChar w:fldCharType="separate"/>
          </w:r>
          <w:r>
            <w:rPr>
              <w:rStyle w:val="Hyperlink"/>
            </w:rPr>
            <w:t>Task 3.3</w:t>
          </w:r>
          <w:r>
            <w:tab/>
          </w:r>
          <w:r>
            <w:fldChar w:fldCharType="begin"/>
          </w:r>
          <w:r>
            <w:instrText>PAGEREF _Toc19 \h</w:instrText>
          </w:r>
          <w:r>
            <w:fldChar w:fldCharType="separate"/>
          </w:r>
          <w:ins w:id="28" w:author="Mahmudur Rahman" w:date="2023-12-14T11:55:00Z">
            <w:r w:rsidR="00C15DCD">
              <w:rPr>
                <w:noProof/>
              </w:rPr>
              <w:t>21</w:t>
            </w:r>
          </w:ins>
          <w:del w:id="29" w:author="Mahmudur Rahman" w:date="2023-12-14T11:55:00Z">
            <w:r w:rsidDel="00C15DCD">
              <w:rPr>
                <w:noProof/>
              </w:rPr>
              <w:delText>6</w:delText>
            </w:r>
          </w:del>
          <w:r>
            <w:fldChar w:fldCharType="end"/>
          </w:r>
          <w:r>
            <w:fldChar w:fldCharType="end"/>
          </w:r>
        </w:p>
        <w:p w14:paraId="0EC8ECF1" w14:textId="77777777" w:rsidR="00187205" w:rsidRDefault="00000000">
          <w:pPr>
            <w:rPr>
              <w:rFonts w:cs="Lato"/>
              <w:lang w:val="en-US"/>
            </w:rPr>
          </w:pPr>
          <w:r>
            <w:fldChar w:fldCharType="end"/>
          </w:r>
        </w:p>
      </w:sdtContent>
    </w:sdt>
    <w:p w14:paraId="4D368539" w14:textId="77777777" w:rsidR="00187205" w:rsidRDefault="00187205">
      <w:pPr>
        <w:spacing w:after="240"/>
        <w:jc w:val="both"/>
        <w:rPr>
          <w:rFonts w:cs="Lato"/>
          <w:lang w:val="en-US"/>
        </w:rPr>
      </w:pPr>
    </w:p>
    <w:p w14:paraId="3FA1C8B1" w14:textId="77777777" w:rsidR="00187205" w:rsidRDefault="00000000">
      <w:pPr>
        <w:pStyle w:val="Heading1"/>
        <w:rPr>
          <w:lang w:val="en-US"/>
        </w:rPr>
      </w:pPr>
      <w:bookmarkStart w:id="30" w:name="_Toc1"/>
      <w:r>
        <w:rPr>
          <w:lang w:val="en-US"/>
        </w:rPr>
        <w:t>Student Group Information</w:t>
      </w:r>
      <w:bookmarkEnd w:id="30"/>
    </w:p>
    <w:p w14:paraId="3C9CFC87" w14:textId="77777777" w:rsidR="00187205" w:rsidRDefault="00000000">
      <w:pPr>
        <w:pStyle w:val="Textbody"/>
        <w:rPr>
          <w:lang w:val="en-US"/>
        </w:rPr>
      </w:pPr>
      <w:r>
        <w:rPr>
          <w:lang w:val="en-US"/>
        </w:rPr>
        <w:t xml:space="preserve">Enter your student group information in the following table and provide your group number. </w:t>
      </w:r>
      <w:r>
        <w:rPr>
          <w:lang w:val="en-US"/>
        </w:rPr>
        <w:br/>
        <w:t>(This number will be important for later labs as well, please remember it!)</w:t>
      </w:r>
    </w:p>
    <w:p w14:paraId="6D9092CB" w14:textId="77777777" w:rsidR="00187205" w:rsidRDefault="00187205">
      <w:pPr>
        <w:pStyle w:val="Textbody"/>
        <w:rPr>
          <w:lang w:val="en-US"/>
        </w:rPr>
      </w:pPr>
    </w:p>
    <w:p w14:paraId="5E5C6816" w14:textId="01EE9A77" w:rsidR="00187205" w:rsidRDefault="00000000">
      <w:pPr>
        <w:spacing w:after="240"/>
        <w:jc w:val="both"/>
        <w:rPr>
          <w:rFonts w:cs="Lato"/>
          <w:lang w:val="en-US"/>
        </w:rPr>
      </w:pPr>
      <w:proofErr w:type="spellStart"/>
      <w:r>
        <w:rPr>
          <w:rFonts w:cs="Lato"/>
          <w:b/>
          <w:lang w:val="en-US"/>
        </w:rPr>
        <w:lastRenderedPageBreak/>
        <w:t>GroupNumber</w:t>
      </w:r>
      <w:proofErr w:type="spellEnd"/>
      <w:r>
        <w:rPr>
          <w:rFonts w:cs="Lato"/>
          <w:b/>
          <w:lang w:val="en-US"/>
        </w:rPr>
        <w:t xml:space="preserve"> (e.g. Group01): </w:t>
      </w:r>
      <w:r>
        <w:rPr>
          <w:rFonts w:cs="Lato"/>
          <w:bCs/>
          <w:lang w:val="en-US"/>
        </w:rPr>
        <w:t>Group_</w:t>
      </w:r>
      <w:ins w:id="31" w:author="Mahmudur Rahman" w:date="2023-12-14T11:54:00Z">
        <w:r w:rsidR="00C15DCD">
          <w:rPr>
            <w:rFonts w:cs="Lato"/>
            <w:bCs/>
            <w:lang w:val="en-US"/>
          </w:rPr>
          <w:t>10</w:t>
        </w:r>
      </w:ins>
      <w:del w:id="32" w:author="Mahmudur Rahman" w:date="2023-12-14T11:54:00Z">
        <w:r w:rsidDel="00C15DCD">
          <w:rPr>
            <w:rFonts w:cs="Lato"/>
            <w:bCs/>
            <w:lang w:val="en-US"/>
          </w:rPr>
          <w:delText>_</w:delText>
        </w:r>
      </w:del>
      <w:r>
        <w:rPr>
          <w:rFonts w:cs="Lato"/>
          <w:lang w:val="en-US"/>
        </w:rPr>
        <w:t xml:space="preserve"> </w:t>
      </w:r>
    </w:p>
    <w:tbl>
      <w:tblPr>
        <w:tblStyle w:val="TableGrid"/>
        <w:tblW w:w="0" w:type="auto"/>
        <w:tblInd w:w="703" w:type="dxa"/>
        <w:tblLook w:val="04A0" w:firstRow="1" w:lastRow="0" w:firstColumn="1" w:lastColumn="0" w:noHBand="0" w:noVBand="1"/>
      </w:tblPr>
      <w:tblGrid>
        <w:gridCol w:w="4175"/>
        <w:gridCol w:w="4182"/>
      </w:tblGrid>
      <w:tr w:rsidR="00187205" w14:paraId="7FD13F9D" w14:textId="77777777">
        <w:tc>
          <w:tcPr>
            <w:tcW w:w="4530" w:type="dxa"/>
          </w:tcPr>
          <w:p w14:paraId="1A11F507" w14:textId="77777777" w:rsidR="00187205" w:rsidRDefault="00000000">
            <w:pPr>
              <w:spacing w:after="240"/>
              <w:jc w:val="both"/>
              <w:rPr>
                <w:rFonts w:cs="Lato"/>
                <w:b/>
                <w:lang w:val="en-US"/>
              </w:rPr>
            </w:pPr>
            <w:r>
              <w:rPr>
                <w:rFonts w:cs="Lato"/>
                <w:b/>
                <w:lang w:val="en-US"/>
              </w:rPr>
              <w:t xml:space="preserve">Member Name </w:t>
            </w:r>
          </w:p>
        </w:tc>
        <w:tc>
          <w:tcPr>
            <w:tcW w:w="4530" w:type="dxa"/>
          </w:tcPr>
          <w:p w14:paraId="3DF1C9A3" w14:textId="77777777" w:rsidR="00187205" w:rsidRDefault="00000000">
            <w:pPr>
              <w:spacing w:after="240"/>
              <w:jc w:val="both"/>
              <w:rPr>
                <w:rFonts w:cs="Lato"/>
                <w:b/>
                <w:lang w:val="en-US"/>
              </w:rPr>
            </w:pPr>
            <w:r>
              <w:rPr>
                <w:rFonts w:cs="Lato"/>
                <w:b/>
                <w:lang w:val="en-US"/>
              </w:rPr>
              <w:t>Matriculation Number</w:t>
            </w:r>
          </w:p>
        </w:tc>
      </w:tr>
      <w:tr w:rsidR="00187205" w14:paraId="0CBCA638" w14:textId="77777777">
        <w:tc>
          <w:tcPr>
            <w:tcW w:w="4530" w:type="dxa"/>
          </w:tcPr>
          <w:p w14:paraId="19825C3B" w14:textId="76E67166" w:rsidR="00187205" w:rsidRPr="00C15DCD" w:rsidRDefault="00C15DCD">
            <w:pPr>
              <w:spacing w:after="240"/>
              <w:jc w:val="both"/>
              <w:rPr>
                <w:rFonts w:ascii="Times New Roman" w:hAnsi="Times New Roman"/>
                <w:b/>
                <w:sz w:val="24"/>
                <w:lang w:val="en-US"/>
                <w:rPrChange w:id="33" w:author="Mahmudur Rahman" w:date="2023-12-14T11:54:00Z">
                  <w:rPr>
                    <w:rFonts w:cs="Lato"/>
                    <w:b/>
                    <w:lang w:val="en-US"/>
                  </w:rPr>
                </w:rPrChange>
              </w:rPr>
            </w:pPr>
            <w:ins w:id="34" w:author="Mahmudur Rahman" w:date="2023-12-14T11:53:00Z">
              <w:r w:rsidRPr="00C15DCD">
                <w:rPr>
                  <w:rFonts w:ascii="Times New Roman" w:hAnsi="Times New Roman"/>
                  <w:b/>
                  <w:lang w:val="en-US"/>
                  <w:rPrChange w:id="35" w:author="Mahmudur Rahman" w:date="2023-12-14T11:54:00Z">
                    <w:rPr>
                      <w:rFonts w:cs="Lato"/>
                      <w:b/>
                      <w:lang w:val="en-US"/>
                    </w:rPr>
                  </w:rPrChange>
                </w:rPr>
                <w:t>Chowdhury Abida Anum Era</w:t>
              </w:r>
            </w:ins>
          </w:p>
        </w:tc>
        <w:tc>
          <w:tcPr>
            <w:tcW w:w="4530" w:type="dxa"/>
          </w:tcPr>
          <w:p w14:paraId="3918F004" w14:textId="12C2C051" w:rsidR="00187205" w:rsidRPr="00C15DCD" w:rsidRDefault="00C15DCD">
            <w:pPr>
              <w:pStyle w:val="Standard1"/>
              <w:rPr>
                <w:rFonts w:ascii="Times New Roman" w:hAnsi="Times New Roman" w:cs="Times New Roman"/>
                <w:b/>
                <w:bCs/>
                <w:sz w:val="24"/>
                <w:rPrChange w:id="36" w:author="Mahmudur Rahman" w:date="2023-12-14T11:54:00Z">
                  <w:rPr/>
                </w:rPrChange>
              </w:rPr>
            </w:pPr>
            <w:ins w:id="37" w:author="Mahmudur Rahman" w:date="2023-12-14T11:54:00Z">
              <w:r w:rsidRPr="00C15DCD">
                <w:rPr>
                  <w:rFonts w:ascii="Times New Roman" w:hAnsi="Times New Roman" w:cs="Times New Roman"/>
                  <w:b/>
                  <w:bCs/>
                  <w:rPrChange w:id="38" w:author="Mahmudur Rahman" w:date="2023-12-14T11:54:00Z">
                    <w:rPr/>
                  </w:rPrChange>
                </w:rPr>
                <w:t>7219089</w:t>
              </w:r>
            </w:ins>
          </w:p>
        </w:tc>
      </w:tr>
      <w:tr w:rsidR="00187205" w14:paraId="10E03BFA" w14:textId="77777777">
        <w:tc>
          <w:tcPr>
            <w:tcW w:w="4530" w:type="dxa"/>
          </w:tcPr>
          <w:p w14:paraId="3C4160E0" w14:textId="04AE50E5" w:rsidR="00187205" w:rsidRPr="00C15DCD" w:rsidRDefault="00C15DCD">
            <w:pPr>
              <w:spacing w:after="240"/>
              <w:jc w:val="both"/>
              <w:rPr>
                <w:rFonts w:ascii="Times New Roman" w:hAnsi="Times New Roman"/>
                <w:b/>
                <w:sz w:val="24"/>
                <w:lang w:val="en-US"/>
                <w:rPrChange w:id="39" w:author="Mahmudur Rahman" w:date="2023-12-14T11:54:00Z">
                  <w:rPr>
                    <w:rFonts w:cs="Lato"/>
                    <w:b/>
                    <w:lang w:val="en-US"/>
                  </w:rPr>
                </w:rPrChange>
              </w:rPr>
            </w:pPr>
            <w:ins w:id="40" w:author="Mahmudur Rahman" w:date="2023-12-14T11:53:00Z">
              <w:r w:rsidRPr="00C15DCD">
                <w:rPr>
                  <w:rFonts w:ascii="Times New Roman" w:hAnsi="Times New Roman"/>
                  <w:b/>
                  <w:lang w:val="en-US"/>
                  <w:rPrChange w:id="41" w:author="Mahmudur Rahman" w:date="2023-12-14T11:54:00Z">
                    <w:rPr>
                      <w:rFonts w:cs="Lato"/>
                      <w:b/>
                      <w:lang w:val="en-US"/>
                    </w:rPr>
                  </w:rPrChange>
                </w:rPr>
                <w:t xml:space="preserve">Nimisha </w:t>
              </w:r>
              <w:proofErr w:type="spellStart"/>
              <w:r w:rsidRPr="00C15DCD">
                <w:rPr>
                  <w:rFonts w:ascii="Times New Roman" w:hAnsi="Times New Roman"/>
                  <w:b/>
                  <w:lang w:val="en-US"/>
                  <w:rPrChange w:id="42" w:author="Mahmudur Rahman" w:date="2023-12-14T11:54:00Z">
                    <w:rPr>
                      <w:rFonts w:cs="Lato"/>
                      <w:b/>
                      <w:lang w:val="en-US"/>
                    </w:rPr>
                  </w:rPrChange>
                </w:rPr>
                <w:t>Vilayatarani</w:t>
              </w:r>
            </w:ins>
            <w:proofErr w:type="spellEnd"/>
          </w:p>
        </w:tc>
        <w:tc>
          <w:tcPr>
            <w:tcW w:w="4530" w:type="dxa"/>
          </w:tcPr>
          <w:p w14:paraId="332E437F" w14:textId="17261BBB" w:rsidR="00187205" w:rsidRPr="00C15DCD" w:rsidRDefault="00C15DCD">
            <w:pPr>
              <w:spacing w:after="240"/>
              <w:jc w:val="both"/>
              <w:rPr>
                <w:rFonts w:ascii="Times New Roman" w:hAnsi="Times New Roman"/>
                <w:b/>
                <w:sz w:val="24"/>
                <w:lang w:val="en-US"/>
                <w:rPrChange w:id="43" w:author="Mahmudur Rahman" w:date="2023-12-14T11:54:00Z">
                  <w:rPr>
                    <w:rFonts w:cs="Lato"/>
                    <w:b/>
                    <w:lang w:val="en-US"/>
                  </w:rPr>
                </w:rPrChange>
              </w:rPr>
            </w:pPr>
            <w:ins w:id="44" w:author="Mahmudur Rahman" w:date="2023-12-14T11:54:00Z">
              <w:r w:rsidRPr="00C15DCD">
                <w:rPr>
                  <w:rFonts w:ascii="Times New Roman" w:hAnsi="Times New Roman"/>
                  <w:b/>
                  <w:lang w:val="en-US"/>
                  <w:rPrChange w:id="45" w:author="Mahmudur Rahman" w:date="2023-12-14T11:54:00Z">
                    <w:rPr>
                      <w:rFonts w:cs="Lato"/>
                      <w:b/>
                      <w:lang w:val="en-US"/>
                    </w:rPr>
                  </w:rPrChange>
                </w:rPr>
                <w:t>7219293</w:t>
              </w:r>
            </w:ins>
          </w:p>
        </w:tc>
      </w:tr>
      <w:tr w:rsidR="00187205" w14:paraId="090C3099" w14:textId="77777777">
        <w:tc>
          <w:tcPr>
            <w:tcW w:w="4530" w:type="dxa"/>
          </w:tcPr>
          <w:p w14:paraId="05699B53" w14:textId="0CFCDFFB" w:rsidR="00187205" w:rsidRPr="00C15DCD" w:rsidRDefault="00C15DCD">
            <w:pPr>
              <w:spacing w:after="240"/>
              <w:jc w:val="both"/>
              <w:rPr>
                <w:rFonts w:ascii="Times New Roman" w:hAnsi="Times New Roman"/>
                <w:b/>
                <w:sz w:val="24"/>
                <w:lang w:val="en-US"/>
                <w:rPrChange w:id="46" w:author="Mahmudur Rahman" w:date="2023-12-14T11:54:00Z">
                  <w:rPr>
                    <w:rFonts w:cs="Lato"/>
                    <w:b/>
                    <w:lang w:val="en-US"/>
                  </w:rPr>
                </w:rPrChange>
              </w:rPr>
            </w:pPr>
            <w:ins w:id="47" w:author="Mahmudur Rahman" w:date="2023-12-14T11:53:00Z">
              <w:r w:rsidRPr="00C15DCD">
                <w:rPr>
                  <w:rFonts w:ascii="Times New Roman" w:hAnsi="Times New Roman"/>
                  <w:b/>
                  <w:lang w:val="en-US"/>
                  <w:rPrChange w:id="48" w:author="Mahmudur Rahman" w:date="2023-12-14T11:54:00Z">
                    <w:rPr>
                      <w:rFonts w:cs="Lato"/>
                      <w:b/>
                      <w:lang w:val="en-US"/>
                    </w:rPr>
                  </w:rPrChange>
                </w:rPr>
                <w:t>Eraj Rizvi</w:t>
              </w:r>
            </w:ins>
          </w:p>
        </w:tc>
        <w:tc>
          <w:tcPr>
            <w:tcW w:w="4530" w:type="dxa"/>
          </w:tcPr>
          <w:p w14:paraId="3F7866CA" w14:textId="22A56137" w:rsidR="00187205" w:rsidRPr="00C15DCD" w:rsidRDefault="00C15DCD">
            <w:pPr>
              <w:spacing w:after="240"/>
              <w:jc w:val="both"/>
              <w:rPr>
                <w:rFonts w:ascii="Times New Roman" w:hAnsi="Times New Roman"/>
                <w:b/>
                <w:sz w:val="24"/>
                <w:lang w:val="en-US"/>
                <w:rPrChange w:id="49" w:author="Mahmudur Rahman" w:date="2023-12-14T11:54:00Z">
                  <w:rPr>
                    <w:rFonts w:cs="Lato"/>
                    <w:b/>
                    <w:lang w:val="en-US"/>
                  </w:rPr>
                </w:rPrChange>
              </w:rPr>
            </w:pPr>
            <w:ins w:id="50" w:author="Mahmudur Rahman" w:date="2023-12-14T11:54:00Z">
              <w:r w:rsidRPr="00C15DCD">
                <w:rPr>
                  <w:rFonts w:ascii="Times New Roman" w:hAnsi="Times New Roman"/>
                  <w:b/>
                  <w:lang w:val="en-US"/>
                  <w:rPrChange w:id="51" w:author="Mahmudur Rahman" w:date="2023-12-14T11:54:00Z">
                    <w:rPr>
                      <w:rFonts w:cs="Lato"/>
                      <w:b/>
                      <w:lang w:val="en-US"/>
                    </w:rPr>
                  </w:rPrChange>
                </w:rPr>
                <w:t>7219193</w:t>
              </w:r>
            </w:ins>
          </w:p>
        </w:tc>
      </w:tr>
    </w:tbl>
    <w:p w14:paraId="33B10F8F" w14:textId="77777777" w:rsidR="00187205" w:rsidRDefault="00000000">
      <w:pPr>
        <w:pStyle w:val="Heading1"/>
      </w:pPr>
      <w:bookmarkStart w:id="52" w:name="_Toc2"/>
      <w:r>
        <w:t>Prerequisites</w:t>
      </w:r>
      <w:bookmarkEnd w:id="52"/>
    </w:p>
    <w:p w14:paraId="2AAEC0B6" w14:textId="77777777" w:rsidR="00187205" w:rsidRDefault="00000000">
      <w:pPr>
        <w:pStyle w:val="Textbody"/>
        <w:numPr>
          <w:ilvl w:val="0"/>
          <w:numId w:val="9"/>
        </w:numPr>
      </w:pPr>
      <w:r w:rsidRPr="00BE69B4">
        <w:rPr>
          <w:lang w:val="en-US"/>
          <w:rPrChange w:id="53" w:author="nimisha vilayatrani" w:date="2023-12-05T10:50:00Z">
            <w:rPr/>
          </w:rPrChange>
        </w:rPr>
        <w:t>An AWS account (AWS offers a Free Tier plan</w:t>
      </w:r>
      <w:proofErr w:type="gramStart"/>
      <w:r w:rsidRPr="00BE69B4">
        <w:rPr>
          <w:lang w:val="en-US"/>
          <w:rPrChange w:id="54" w:author="nimisha vilayatrani" w:date="2023-12-05T10:50:00Z">
            <w:rPr/>
          </w:rPrChange>
        </w:rPr>
        <w:t>):.</w:t>
      </w:r>
      <w:proofErr w:type="gramEnd"/>
      <w:r w:rsidRPr="00BE69B4">
        <w:rPr>
          <w:lang w:val="en-US"/>
          <w:rPrChange w:id="55" w:author="nimisha vilayatrani" w:date="2023-12-05T10:50:00Z">
            <w:rPr/>
          </w:rPrChange>
        </w:rPr>
        <w:t xml:space="preserve"> </w:t>
      </w:r>
      <w:r>
        <w:fldChar w:fldCharType="begin"/>
      </w:r>
      <w:r w:rsidRPr="00BE69B4">
        <w:rPr>
          <w:lang w:val="en-US"/>
          <w:rPrChange w:id="56" w:author="nimisha vilayatrani" w:date="2023-12-05T10:50:00Z">
            <w:rPr/>
          </w:rPrChange>
        </w:rPr>
        <w:instrText>HYPERLINK "https://aws.amazon.com/free/" \o "https://aws.amazon.com/free/"</w:instrText>
      </w:r>
      <w:r>
        <w:fldChar w:fldCharType="separate"/>
      </w:r>
      <w:r>
        <w:rPr>
          <w:rStyle w:val="Hyperlink"/>
        </w:rPr>
        <w:t>https://aws.amazon.com/free/</w:t>
      </w:r>
      <w:r>
        <w:rPr>
          <w:rStyle w:val="Hyperlink"/>
        </w:rPr>
        <w:fldChar w:fldCharType="end"/>
      </w:r>
    </w:p>
    <w:p w14:paraId="0D23BED7" w14:textId="77777777" w:rsidR="00187205" w:rsidRPr="00BE69B4" w:rsidRDefault="00000000">
      <w:pPr>
        <w:pStyle w:val="Textbody"/>
        <w:numPr>
          <w:ilvl w:val="0"/>
          <w:numId w:val="9"/>
        </w:numPr>
        <w:rPr>
          <w:lang w:val="en-US"/>
          <w:rPrChange w:id="57" w:author="nimisha vilayatrani" w:date="2023-12-05T10:50:00Z">
            <w:rPr/>
          </w:rPrChange>
        </w:rPr>
      </w:pPr>
      <w:r w:rsidRPr="00BE69B4">
        <w:rPr>
          <w:lang w:val="en-US"/>
          <w:rPrChange w:id="58" w:author="nimisha vilayatrani" w:date="2023-12-05T10:50:00Z">
            <w:rPr/>
          </w:rPrChange>
        </w:rPr>
        <w:t>Basic knowledge of the command line interface.</w:t>
      </w:r>
    </w:p>
    <w:p w14:paraId="2F5D04D7" w14:textId="77777777" w:rsidR="00187205" w:rsidRPr="00BE69B4" w:rsidRDefault="00000000">
      <w:pPr>
        <w:pStyle w:val="Textbody"/>
        <w:numPr>
          <w:ilvl w:val="0"/>
          <w:numId w:val="9"/>
        </w:numPr>
        <w:rPr>
          <w:lang w:val="en-US"/>
          <w:rPrChange w:id="59" w:author="nimisha vilayatrani" w:date="2023-12-05T10:50:00Z">
            <w:rPr/>
          </w:rPrChange>
        </w:rPr>
      </w:pPr>
      <w:r w:rsidRPr="00BE69B4">
        <w:rPr>
          <w:lang w:val="en-US"/>
          <w:rPrChange w:id="60" w:author="nimisha vilayatrani" w:date="2023-12-05T10:50:00Z">
            <w:rPr/>
          </w:rPrChange>
        </w:rPr>
        <w:t xml:space="preserve">Install AWS CLI: </w:t>
      </w:r>
      <w:r>
        <w:fldChar w:fldCharType="begin"/>
      </w:r>
      <w:r w:rsidRPr="00BE69B4">
        <w:rPr>
          <w:lang w:val="en-US"/>
          <w:rPrChange w:id="61" w:author="nimisha vilayatrani" w:date="2023-12-05T10:50:00Z">
            <w:rPr/>
          </w:rPrChange>
        </w:rPr>
        <w:instrText>HYPERLINK "https://docs.aws.amazon.com/cli/latest/userguide/getting-started-install.html" \o "https://docs.aws.amazon.com/cli/latest/userguide/getting-started-install.html"</w:instrText>
      </w:r>
      <w:r>
        <w:fldChar w:fldCharType="separate"/>
      </w:r>
      <w:r w:rsidRPr="00BE69B4">
        <w:rPr>
          <w:rStyle w:val="Hyperlink"/>
          <w:lang w:val="en-US"/>
          <w:rPrChange w:id="62" w:author="nimisha vilayatrani" w:date="2023-12-05T10:50:00Z">
            <w:rPr>
              <w:rStyle w:val="Hyperlink"/>
            </w:rPr>
          </w:rPrChange>
        </w:rPr>
        <w:t>https://docs.aws.amazon.com/cli/latest/userguide/getting-started-install.html</w:t>
      </w:r>
      <w:r>
        <w:rPr>
          <w:rStyle w:val="Hyperlink"/>
        </w:rPr>
        <w:fldChar w:fldCharType="end"/>
      </w:r>
    </w:p>
    <w:p w14:paraId="1E8F7191" w14:textId="77777777" w:rsidR="00187205" w:rsidRPr="00BE69B4" w:rsidRDefault="00000000">
      <w:pPr>
        <w:pStyle w:val="Textbody"/>
        <w:numPr>
          <w:ilvl w:val="0"/>
          <w:numId w:val="9"/>
        </w:numPr>
        <w:rPr>
          <w:lang w:val="en-US"/>
          <w:rPrChange w:id="63" w:author="nimisha vilayatrani" w:date="2023-12-05T10:50:00Z">
            <w:rPr/>
          </w:rPrChange>
        </w:rPr>
      </w:pPr>
      <w:r w:rsidRPr="00BE69B4">
        <w:rPr>
          <w:lang w:val="en-US"/>
          <w:rPrChange w:id="64" w:author="nimisha vilayatrani" w:date="2023-12-05T10:50:00Z">
            <w:rPr/>
          </w:rPrChange>
        </w:rPr>
        <w:t>Understanding the Docker installation process and knowledge to build a docker image.</w:t>
      </w:r>
    </w:p>
    <w:p w14:paraId="000489C4" w14:textId="77777777" w:rsidR="00187205" w:rsidRPr="00BE69B4" w:rsidRDefault="00000000">
      <w:pPr>
        <w:pStyle w:val="Heading1"/>
        <w:rPr>
          <w:lang w:val="en-US"/>
          <w:rPrChange w:id="65" w:author="nimisha vilayatrani" w:date="2023-12-05T10:50:00Z">
            <w:rPr/>
          </w:rPrChange>
        </w:rPr>
      </w:pPr>
      <w:bookmarkStart w:id="66" w:name="_Toc3"/>
      <w:r w:rsidRPr="00BE69B4">
        <w:rPr>
          <w:lang w:val="en-US"/>
          <w:rPrChange w:id="67" w:author="nimisha vilayatrani" w:date="2023-12-05T10:50:00Z">
            <w:rPr/>
          </w:rPrChange>
        </w:rPr>
        <w:t>Part 1- AWS EC2</w:t>
      </w:r>
      <w:bookmarkEnd w:id="66"/>
    </w:p>
    <w:p w14:paraId="4925DF9F" w14:textId="77777777" w:rsidR="00187205" w:rsidRPr="00BE69B4" w:rsidRDefault="00000000">
      <w:pPr>
        <w:jc w:val="both"/>
        <w:rPr>
          <w:lang w:val="en-US"/>
          <w:rPrChange w:id="68" w:author="nimisha vilayatrani" w:date="2023-12-05T10:50:00Z">
            <w:rPr/>
          </w:rPrChange>
        </w:rPr>
      </w:pPr>
      <w:r>
        <w:rPr>
          <w:rFonts w:cs="Lato"/>
          <w:lang w:val="en-US"/>
        </w:rPr>
        <w:t>Introduction:  Consider that you are the CTO of the start-up company that runs the online shop. As you get quite a lot of traffic on your shop you have decided to deploy the shop front-end application in the cloud. After doing research, you want to deploy the online shop application using the cloud services of AWS.</w:t>
      </w:r>
    </w:p>
    <w:p w14:paraId="4D00B22D" w14:textId="77777777" w:rsidR="00187205" w:rsidRPr="00BE69B4" w:rsidRDefault="00187205">
      <w:pPr>
        <w:rPr>
          <w:lang w:val="en-US"/>
          <w:rPrChange w:id="69" w:author="nimisha vilayatrani" w:date="2023-12-05T10:50:00Z">
            <w:rPr/>
          </w:rPrChange>
        </w:rPr>
      </w:pPr>
    </w:p>
    <w:p w14:paraId="2EC040C4" w14:textId="77777777" w:rsidR="00187205" w:rsidRPr="00BE69B4" w:rsidRDefault="00000000">
      <w:pPr>
        <w:rPr>
          <w:rFonts w:cs="Lato"/>
          <w:b/>
          <w:bCs/>
          <w:color w:val="FF0000"/>
          <w:lang w:val="en-US"/>
          <w:rPrChange w:id="70" w:author="nimisha vilayatrani" w:date="2023-12-05T10:50:00Z">
            <w:rPr>
              <w:rFonts w:cs="Lato"/>
              <w:b/>
              <w:bCs/>
              <w:color w:val="FF0000"/>
            </w:rPr>
          </w:rPrChange>
        </w:rPr>
      </w:pPr>
      <w:r>
        <w:rPr>
          <w:rFonts w:cs="Lato"/>
          <w:b/>
          <w:bCs/>
          <w:color w:val="FF0000"/>
          <w:lang w:val="en-US"/>
        </w:rPr>
        <w:t>Important: Always remember to stop your AWS EC2 instance if you are not using it!</w:t>
      </w:r>
    </w:p>
    <w:p w14:paraId="20815F92" w14:textId="77777777" w:rsidR="00187205" w:rsidRDefault="00187205">
      <w:pPr>
        <w:rPr>
          <w:rFonts w:cs="Lato"/>
          <w:lang w:val="en-US"/>
        </w:rPr>
      </w:pPr>
    </w:p>
    <w:p w14:paraId="1E3C18A4" w14:textId="77777777" w:rsidR="00187205" w:rsidRDefault="00000000">
      <w:pPr>
        <w:pStyle w:val="Heading2"/>
        <w:numPr>
          <w:ilvl w:val="0"/>
          <w:numId w:val="0"/>
        </w:numPr>
      </w:pPr>
      <w:bookmarkStart w:id="71" w:name="_Toc4"/>
      <w:r>
        <w:t>Task 1.1</w:t>
      </w:r>
      <w:bookmarkEnd w:id="71"/>
    </w:p>
    <w:p w14:paraId="028A12B0" w14:textId="77777777" w:rsidR="00187205" w:rsidRDefault="00000000">
      <w:pPr>
        <w:jc w:val="both"/>
        <w:rPr>
          <w:ins w:id="72" w:author="nimisha vilayatrani" w:date="2023-12-11T15:19:00Z"/>
          <w:lang w:val="en-US"/>
        </w:rPr>
      </w:pPr>
      <w:r>
        <w:rPr>
          <w:lang w:val="en-US"/>
        </w:rPr>
        <w:t>You need to create an AWS EC2 Instance, remember to use the t</w:t>
      </w:r>
      <w:proofErr w:type="gramStart"/>
      <w:r>
        <w:rPr>
          <w:lang w:val="en-US"/>
        </w:rPr>
        <w:t>2.micro</w:t>
      </w:r>
      <w:proofErr w:type="gramEnd"/>
      <w:r>
        <w:rPr>
          <w:lang w:val="en-US"/>
        </w:rPr>
        <w:t xml:space="preserve"> plan which is for the free tier. Write down the steps to create it and the resources provided for this instance. (Hint.: select RAM, CPU etc.)?</w:t>
      </w:r>
    </w:p>
    <w:p w14:paraId="4500CE49" w14:textId="206A7F3D" w:rsidR="009F2E65" w:rsidRDefault="009F2E65">
      <w:pPr>
        <w:jc w:val="both"/>
        <w:rPr>
          <w:ins w:id="73" w:author="nimisha vilayatrani" w:date="2023-12-11T15:19:00Z"/>
          <w:lang w:val="en-US"/>
        </w:rPr>
      </w:pPr>
      <w:ins w:id="74" w:author="nimisha vilayatrani" w:date="2023-12-11T15:19:00Z">
        <w:r>
          <w:rPr>
            <w:lang w:val="en-US"/>
          </w:rPr>
          <w:t>1</w:t>
        </w:r>
        <w:r w:rsidRPr="009F2E65">
          <w:rPr>
            <w:vertAlign w:val="superscript"/>
            <w:lang w:val="en-US"/>
            <w:rPrChange w:id="75" w:author="nimisha vilayatrani" w:date="2023-12-11T15:19:00Z">
              <w:rPr>
                <w:lang w:val="en-US"/>
              </w:rPr>
            </w:rPrChange>
          </w:rPr>
          <w:t>st</w:t>
        </w:r>
        <w:r>
          <w:rPr>
            <w:lang w:val="en-US"/>
          </w:rPr>
          <w:t xml:space="preserve"> </w:t>
        </w:r>
        <w:proofErr w:type="gramStart"/>
        <w:r>
          <w:rPr>
            <w:lang w:val="en-US"/>
          </w:rPr>
          <w:t>step:-</w:t>
        </w:r>
        <w:proofErr w:type="gramEnd"/>
      </w:ins>
    </w:p>
    <w:p w14:paraId="3237E77A" w14:textId="289AF5E2" w:rsidR="009F2E65" w:rsidRDefault="009F2E65">
      <w:pPr>
        <w:jc w:val="both"/>
        <w:rPr>
          <w:ins w:id="76" w:author="nimisha vilayatrani" w:date="2023-12-11T15:21:00Z"/>
          <w:lang w:val="en-US"/>
        </w:rPr>
      </w:pPr>
      <w:ins w:id="77" w:author="nimisha vilayatrani" w:date="2023-12-11T15:20:00Z">
        <w:r>
          <w:rPr>
            <w:lang w:val="en-US"/>
          </w:rPr>
          <w:t>Search for ec2 instance after log in through console.</w:t>
        </w:r>
      </w:ins>
    </w:p>
    <w:p w14:paraId="224390FC" w14:textId="4E92DE5F" w:rsidR="009F2E65" w:rsidRDefault="009F2E65">
      <w:pPr>
        <w:jc w:val="both"/>
        <w:rPr>
          <w:lang w:val="en-US"/>
        </w:rPr>
      </w:pPr>
    </w:p>
    <w:p w14:paraId="05FBABE1" w14:textId="6384C61D" w:rsidR="00187205" w:rsidRDefault="00BE69B4">
      <w:pPr>
        <w:jc w:val="both"/>
        <w:rPr>
          <w:ins w:id="78" w:author="nimisha vilayatrani" w:date="2023-12-11T15:21:00Z"/>
          <w:lang w:val="en-US"/>
        </w:rPr>
      </w:pPr>
      <w:ins w:id="79" w:author="nimisha vilayatrani" w:date="2023-12-05T10:50:00Z">
        <w:r>
          <w:rPr>
            <w:noProof/>
            <w14:ligatures w14:val="standardContextual"/>
          </w:rPr>
          <w:lastRenderedPageBreak/>
          <w:drawing>
            <wp:inline distT="0" distB="0" distL="0" distR="0" wp14:anchorId="77B13D72" wp14:editId="3B2E36F3">
              <wp:extent cx="5759450" cy="2696210"/>
              <wp:effectExtent l="0" t="0" r="0" b="8890"/>
              <wp:docPr id="21515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055" name=""/>
                      <pic:cNvPicPr/>
                    </pic:nvPicPr>
                    <pic:blipFill>
                      <a:blip r:embed="rId7"/>
                      <a:stretch>
                        <a:fillRect/>
                      </a:stretch>
                    </pic:blipFill>
                    <pic:spPr>
                      <a:xfrm>
                        <a:off x="0" y="0"/>
                        <a:ext cx="5759450" cy="2696210"/>
                      </a:xfrm>
                      <a:prstGeom prst="rect">
                        <a:avLst/>
                      </a:prstGeom>
                    </pic:spPr>
                  </pic:pic>
                </a:graphicData>
              </a:graphic>
            </wp:inline>
          </w:drawing>
        </w:r>
      </w:ins>
    </w:p>
    <w:p w14:paraId="26D8F5CD" w14:textId="5D2B0361" w:rsidR="009F2E65" w:rsidRDefault="009F2E65">
      <w:pPr>
        <w:jc w:val="both"/>
        <w:rPr>
          <w:ins w:id="80" w:author="nimisha vilayatrani" w:date="2023-12-11T15:18:00Z"/>
          <w:lang w:val="en-US"/>
        </w:rPr>
      </w:pPr>
      <w:ins w:id="81" w:author="nimisha vilayatrani" w:date="2023-12-11T15:21:00Z">
        <w:r>
          <w:rPr>
            <w:lang w:val="en-US"/>
          </w:rPr>
          <w:t>2</w:t>
        </w:r>
        <w:r w:rsidRPr="009F2E65">
          <w:rPr>
            <w:vertAlign w:val="superscript"/>
            <w:lang w:val="en-US"/>
            <w:rPrChange w:id="82" w:author="nimisha vilayatrani" w:date="2023-12-11T15:21:00Z">
              <w:rPr>
                <w:lang w:val="en-US"/>
              </w:rPr>
            </w:rPrChange>
          </w:rPr>
          <w:t>nd</w:t>
        </w:r>
        <w:r>
          <w:rPr>
            <w:lang w:val="en-US"/>
          </w:rPr>
          <w:t xml:space="preserve"> </w:t>
        </w:r>
        <w:proofErr w:type="gramStart"/>
        <w:r>
          <w:rPr>
            <w:lang w:val="en-US"/>
          </w:rPr>
          <w:t>step</w:t>
        </w:r>
      </w:ins>
      <w:ins w:id="83" w:author="nimisha vilayatrani" w:date="2023-12-11T15:22:00Z">
        <w:r>
          <w:rPr>
            <w:lang w:val="en-US"/>
          </w:rPr>
          <w:t>:-</w:t>
        </w:r>
        <w:proofErr w:type="gramEnd"/>
        <w:r>
          <w:rPr>
            <w:lang w:val="en-US"/>
          </w:rPr>
          <w:t xml:space="preserve"> click on launch instance</w:t>
        </w:r>
      </w:ins>
    </w:p>
    <w:p w14:paraId="68CDE6AC" w14:textId="77777777" w:rsidR="009F2E65" w:rsidRDefault="009F2E65">
      <w:pPr>
        <w:jc w:val="both"/>
        <w:rPr>
          <w:ins w:id="84" w:author="nimisha vilayatrani" w:date="2023-12-05T10:59:00Z"/>
          <w:lang w:val="en-US"/>
        </w:rPr>
      </w:pPr>
    </w:p>
    <w:p w14:paraId="0DCEE747" w14:textId="6715C162" w:rsidR="00BE69B4" w:rsidRDefault="00BE69B4">
      <w:pPr>
        <w:jc w:val="both"/>
        <w:rPr>
          <w:ins w:id="85" w:author="nimisha vilayatrani" w:date="2023-12-11T15:22:00Z"/>
          <w:lang w:val="en-US"/>
        </w:rPr>
      </w:pPr>
      <w:ins w:id="86" w:author="nimisha vilayatrani" w:date="2023-12-05T10:59:00Z">
        <w:r>
          <w:rPr>
            <w:noProof/>
          </w:rPr>
          <w:drawing>
            <wp:inline distT="0" distB="0" distL="0" distR="0" wp14:anchorId="4FC5B657" wp14:editId="7126885A">
              <wp:extent cx="5759450" cy="3239770"/>
              <wp:effectExtent l="0" t="0" r="0" b="0"/>
              <wp:docPr id="14577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ins>
    </w:p>
    <w:p w14:paraId="39C61789" w14:textId="3D0AFA57" w:rsidR="009F2E65" w:rsidRDefault="009F2E65">
      <w:pPr>
        <w:jc w:val="both"/>
        <w:rPr>
          <w:ins w:id="87" w:author="nimisha vilayatrani" w:date="2023-12-05T10:59:00Z"/>
          <w:lang w:val="en-US"/>
        </w:rPr>
      </w:pPr>
      <w:ins w:id="88" w:author="nimisha vilayatrani" w:date="2023-12-11T15:22:00Z">
        <w:r>
          <w:rPr>
            <w:lang w:val="en-US"/>
          </w:rPr>
          <w:t>3</w:t>
        </w:r>
        <w:r w:rsidRPr="009F2E65">
          <w:rPr>
            <w:vertAlign w:val="superscript"/>
            <w:lang w:val="en-US"/>
            <w:rPrChange w:id="89" w:author="nimisha vilayatrani" w:date="2023-12-11T15:22:00Z">
              <w:rPr>
                <w:lang w:val="en-US"/>
              </w:rPr>
            </w:rPrChange>
          </w:rPr>
          <w:t>rd</w:t>
        </w:r>
        <w:r>
          <w:rPr>
            <w:lang w:val="en-US"/>
          </w:rPr>
          <w:t xml:space="preserve"> </w:t>
        </w:r>
        <w:proofErr w:type="gramStart"/>
        <w:r>
          <w:rPr>
            <w:lang w:val="en-US"/>
          </w:rPr>
          <w:t>step:-</w:t>
        </w:r>
      </w:ins>
      <w:proofErr w:type="gramEnd"/>
      <w:ins w:id="90" w:author="nimisha vilayatrani" w:date="2023-12-11T15:23:00Z">
        <w:r>
          <w:rPr>
            <w:lang w:val="en-US"/>
          </w:rPr>
          <w:t>Then give name to our ec2 instance</w:t>
        </w:r>
      </w:ins>
    </w:p>
    <w:p w14:paraId="3E56DB39" w14:textId="76622A7A" w:rsidR="00BE69B4" w:rsidRDefault="00AF6459">
      <w:pPr>
        <w:jc w:val="both"/>
        <w:rPr>
          <w:ins w:id="91" w:author="nimisha vilayatrani" w:date="2023-12-11T15:23:00Z"/>
          <w:lang w:val="en-US"/>
        </w:rPr>
      </w:pPr>
      <w:ins w:id="92" w:author="nimisha vilayatrani" w:date="2023-12-05T11:00:00Z">
        <w:r>
          <w:rPr>
            <w:noProof/>
            <w14:ligatures w14:val="standardContextual"/>
          </w:rPr>
          <w:lastRenderedPageBreak/>
          <w:drawing>
            <wp:inline distT="0" distB="0" distL="0" distR="0" wp14:anchorId="2F0490F8" wp14:editId="27EE69FF">
              <wp:extent cx="5759450" cy="3239770"/>
              <wp:effectExtent l="0" t="0" r="0" b="0"/>
              <wp:docPr id="70002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1027" name=""/>
                      <pic:cNvPicPr/>
                    </pic:nvPicPr>
                    <pic:blipFill>
                      <a:blip r:embed="rId9"/>
                      <a:stretch>
                        <a:fillRect/>
                      </a:stretch>
                    </pic:blipFill>
                    <pic:spPr>
                      <a:xfrm>
                        <a:off x="0" y="0"/>
                        <a:ext cx="5759450" cy="3239770"/>
                      </a:xfrm>
                      <a:prstGeom prst="rect">
                        <a:avLst/>
                      </a:prstGeom>
                    </pic:spPr>
                  </pic:pic>
                </a:graphicData>
              </a:graphic>
            </wp:inline>
          </w:drawing>
        </w:r>
      </w:ins>
    </w:p>
    <w:p w14:paraId="75A42146" w14:textId="4CA9E225" w:rsidR="009F2E65" w:rsidRDefault="009F2E65">
      <w:pPr>
        <w:jc w:val="both"/>
        <w:rPr>
          <w:ins w:id="93" w:author="nimisha vilayatrani" w:date="2023-12-05T11:01:00Z"/>
          <w:lang w:val="en-US"/>
        </w:rPr>
      </w:pPr>
      <w:ins w:id="94" w:author="nimisha vilayatrani" w:date="2023-12-11T15:23:00Z">
        <w:r>
          <w:rPr>
            <w:lang w:val="en-US"/>
          </w:rPr>
          <w:t>4</w:t>
        </w:r>
        <w:r w:rsidRPr="009F2E65">
          <w:rPr>
            <w:vertAlign w:val="superscript"/>
            <w:lang w:val="en-US"/>
            <w:rPrChange w:id="95" w:author="nimisha vilayatrani" w:date="2023-12-11T15:23:00Z">
              <w:rPr>
                <w:lang w:val="en-US"/>
              </w:rPr>
            </w:rPrChange>
          </w:rPr>
          <w:t>th</w:t>
        </w:r>
        <w:r>
          <w:rPr>
            <w:lang w:val="en-US"/>
          </w:rPr>
          <w:t xml:space="preserve"> </w:t>
        </w:r>
        <w:proofErr w:type="gramStart"/>
        <w:r>
          <w:rPr>
            <w:lang w:val="en-US"/>
          </w:rPr>
          <w:t>step:-</w:t>
        </w:r>
        <w:proofErr w:type="gramEnd"/>
        <w:r>
          <w:rPr>
            <w:lang w:val="en-US"/>
          </w:rPr>
          <w:t xml:space="preserve">select an image </w:t>
        </w:r>
      </w:ins>
      <w:ins w:id="96" w:author="nimisha vilayatrani" w:date="2023-12-11T15:24:00Z">
        <w:r>
          <w:rPr>
            <w:lang w:val="en-US"/>
          </w:rPr>
          <w:t>(in my case I had selected ubuntu),t2microns (I cpu,1gib ram</w:t>
        </w:r>
      </w:ins>
      <w:ins w:id="97" w:author="nimisha vilayatrani" w:date="2023-12-11T15:25:00Z">
        <w:r>
          <w:rPr>
            <w:lang w:val="en-US"/>
          </w:rPr>
          <w:t>)</w:t>
        </w:r>
      </w:ins>
    </w:p>
    <w:p w14:paraId="0CA0A34B" w14:textId="0988C96D" w:rsidR="00AF6459" w:rsidRDefault="00AF6459">
      <w:pPr>
        <w:jc w:val="both"/>
        <w:rPr>
          <w:ins w:id="98" w:author="nimisha vilayatrani" w:date="2023-12-11T15:25:00Z"/>
          <w:lang w:val="en-US"/>
        </w:rPr>
      </w:pPr>
      <w:ins w:id="99" w:author="nimisha vilayatrani" w:date="2023-12-05T11:01:00Z">
        <w:r>
          <w:rPr>
            <w:noProof/>
            <w14:ligatures w14:val="standardContextual"/>
          </w:rPr>
          <w:drawing>
            <wp:inline distT="0" distB="0" distL="0" distR="0" wp14:anchorId="5FA40E12" wp14:editId="18806DF4">
              <wp:extent cx="5759450" cy="3239770"/>
              <wp:effectExtent l="0" t="0" r="0" b="0"/>
              <wp:docPr id="64489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7753" name=""/>
                      <pic:cNvPicPr/>
                    </pic:nvPicPr>
                    <pic:blipFill>
                      <a:blip r:embed="rId10"/>
                      <a:stretch>
                        <a:fillRect/>
                      </a:stretch>
                    </pic:blipFill>
                    <pic:spPr>
                      <a:xfrm>
                        <a:off x="0" y="0"/>
                        <a:ext cx="5759450" cy="3239770"/>
                      </a:xfrm>
                      <a:prstGeom prst="rect">
                        <a:avLst/>
                      </a:prstGeom>
                    </pic:spPr>
                  </pic:pic>
                </a:graphicData>
              </a:graphic>
            </wp:inline>
          </w:drawing>
        </w:r>
      </w:ins>
    </w:p>
    <w:p w14:paraId="71457399" w14:textId="2E2FF8BB" w:rsidR="009F2E65" w:rsidRDefault="009F2E65">
      <w:pPr>
        <w:jc w:val="both"/>
        <w:rPr>
          <w:ins w:id="100" w:author="nimisha vilayatrani" w:date="2023-12-05T11:01:00Z"/>
          <w:lang w:val="en-US"/>
        </w:rPr>
      </w:pPr>
      <w:ins w:id="101" w:author="nimisha vilayatrani" w:date="2023-12-11T15:25:00Z">
        <w:r>
          <w:rPr>
            <w:lang w:val="en-US"/>
          </w:rPr>
          <w:t>5</w:t>
        </w:r>
        <w:r w:rsidRPr="009F2E65">
          <w:rPr>
            <w:vertAlign w:val="superscript"/>
            <w:lang w:val="en-US"/>
            <w:rPrChange w:id="102" w:author="nimisha vilayatrani" w:date="2023-12-11T15:25:00Z">
              <w:rPr>
                <w:lang w:val="en-US"/>
              </w:rPr>
            </w:rPrChange>
          </w:rPr>
          <w:t>th</w:t>
        </w:r>
        <w:r>
          <w:rPr>
            <w:lang w:val="en-US"/>
          </w:rPr>
          <w:t xml:space="preserve"> </w:t>
        </w:r>
        <w:proofErr w:type="gramStart"/>
        <w:r>
          <w:rPr>
            <w:lang w:val="en-US"/>
          </w:rPr>
          <w:t>step:-</w:t>
        </w:r>
        <w:proofErr w:type="gramEnd"/>
        <w:r>
          <w:rPr>
            <w:lang w:val="en-US"/>
          </w:rPr>
          <w:t xml:space="preserve">Generate the key </w:t>
        </w:r>
      </w:ins>
      <w:ins w:id="103" w:author="nimisha vilayatrani" w:date="2023-12-11T15:26:00Z">
        <w:r>
          <w:rPr>
            <w:lang w:val="en-US"/>
          </w:rPr>
          <w:t>(</w:t>
        </w:r>
      </w:ins>
      <w:ins w:id="104" w:author="nimisha vilayatrani" w:date="2023-12-11T15:25:00Z">
        <w:r>
          <w:rPr>
            <w:lang w:val="en-US"/>
          </w:rPr>
          <w:t>.</w:t>
        </w:r>
        <w:proofErr w:type="spellStart"/>
        <w:r>
          <w:rPr>
            <w:lang w:val="en-US"/>
          </w:rPr>
          <w:t>pem</w:t>
        </w:r>
        <w:proofErr w:type="spellEnd"/>
        <w:r>
          <w:rPr>
            <w:lang w:val="en-US"/>
          </w:rPr>
          <w:t xml:space="preserve"> </w:t>
        </w:r>
      </w:ins>
      <w:ins w:id="105" w:author="nimisha vilayatrani" w:date="2023-12-11T15:26:00Z">
        <w:r>
          <w:rPr>
            <w:lang w:val="en-US"/>
          </w:rPr>
          <w:t xml:space="preserve">) file which </w:t>
        </w:r>
      </w:ins>
      <w:ins w:id="106" w:author="nimisha vilayatrani" w:date="2023-12-11T15:25:00Z">
        <w:r>
          <w:rPr>
            <w:lang w:val="en-US"/>
          </w:rPr>
          <w:t xml:space="preserve">contain private key and password in downloads </w:t>
        </w:r>
      </w:ins>
    </w:p>
    <w:p w14:paraId="1663C96B" w14:textId="13593522" w:rsidR="00AF6459" w:rsidRDefault="00AF6459">
      <w:pPr>
        <w:jc w:val="both"/>
        <w:rPr>
          <w:ins w:id="107" w:author="nimisha vilayatrani" w:date="2023-12-11T15:26:00Z"/>
          <w:lang w:val="en-US"/>
        </w:rPr>
      </w:pPr>
      <w:ins w:id="108" w:author="nimisha vilayatrani" w:date="2023-12-05T11:02:00Z">
        <w:r>
          <w:rPr>
            <w:noProof/>
            <w14:ligatures w14:val="standardContextual"/>
          </w:rPr>
          <w:lastRenderedPageBreak/>
          <w:drawing>
            <wp:inline distT="0" distB="0" distL="0" distR="0" wp14:anchorId="6058234E" wp14:editId="5FF625C7">
              <wp:extent cx="5759450" cy="3239770"/>
              <wp:effectExtent l="0" t="0" r="0" b="0"/>
              <wp:docPr id="185578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0747" name=""/>
                      <pic:cNvPicPr/>
                    </pic:nvPicPr>
                    <pic:blipFill>
                      <a:blip r:embed="rId11"/>
                      <a:stretch>
                        <a:fillRect/>
                      </a:stretch>
                    </pic:blipFill>
                    <pic:spPr>
                      <a:xfrm>
                        <a:off x="0" y="0"/>
                        <a:ext cx="5759450" cy="3239770"/>
                      </a:xfrm>
                      <a:prstGeom prst="rect">
                        <a:avLst/>
                      </a:prstGeom>
                    </pic:spPr>
                  </pic:pic>
                </a:graphicData>
              </a:graphic>
            </wp:inline>
          </w:drawing>
        </w:r>
      </w:ins>
    </w:p>
    <w:p w14:paraId="17D04E1F" w14:textId="22FB7C6B" w:rsidR="009F2E65" w:rsidRDefault="009F2E65">
      <w:pPr>
        <w:jc w:val="both"/>
        <w:rPr>
          <w:ins w:id="109" w:author="nimisha vilayatrani" w:date="2023-12-05T11:02:00Z"/>
          <w:lang w:val="en-US"/>
        </w:rPr>
      </w:pPr>
      <w:ins w:id="110" w:author="nimisha vilayatrani" w:date="2023-12-11T15:27:00Z">
        <w:r>
          <w:rPr>
            <w:lang w:val="en-US"/>
          </w:rPr>
          <w:t>6</w:t>
        </w:r>
        <w:r w:rsidRPr="009F2E65">
          <w:rPr>
            <w:vertAlign w:val="superscript"/>
            <w:lang w:val="en-US"/>
            <w:rPrChange w:id="111" w:author="nimisha vilayatrani" w:date="2023-12-11T15:27:00Z">
              <w:rPr>
                <w:lang w:val="en-US"/>
              </w:rPr>
            </w:rPrChange>
          </w:rPr>
          <w:t>th</w:t>
        </w:r>
        <w:r>
          <w:rPr>
            <w:lang w:val="en-US"/>
          </w:rPr>
          <w:t xml:space="preserve"> steps </w:t>
        </w:r>
        <w:proofErr w:type="gramStart"/>
        <w:r>
          <w:rPr>
            <w:lang w:val="en-US"/>
          </w:rPr>
          <w:t>storage(</w:t>
        </w:r>
        <w:proofErr w:type="gramEnd"/>
        <w:r>
          <w:rPr>
            <w:lang w:val="en-US"/>
          </w:rPr>
          <w:t>limited to free tier only)</w:t>
        </w:r>
      </w:ins>
    </w:p>
    <w:p w14:paraId="72562817" w14:textId="4654BE4F" w:rsidR="00AF6459" w:rsidRDefault="00AF6459">
      <w:pPr>
        <w:jc w:val="both"/>
        <w:rPr>
          <w:ins w:id="112" w:author="nimisha vilayatrani" w:date="2023-12-11T15:28:00Z"/>
          <w:lang w:val="en-US"/>
        </w:rPr>
      </w:pPr>
      <w:ins w:id="113" w:author="nimisha vilayatrani" w:date="2023-12-05T11:02:00Z">
        <w:r>
          <w:rPr>
            <w:noProof/>
            <w14:ligatures w14:val="standardContextual"/>
          </w:rPr>
          <w:drawing>
            <wp:inline distT="0" distB="0" distL="0" distR="0" wp14:anchorId="3C15AC46" wp14:editId="4E735742">
              <wp:extent cx="5759450" cy="3239770"/>
              <wp:effectExtent l="0" t="0" r="0" b="0"/>
              <wp:docPr id="105218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81814" name=""/>
                      <pic:cNvPicPr/>
                    </pic:nvPicPr>
                    <pic:blipFill>
                      <a:blip r:embed="rId12"/>
                      <a:stretch>
                        <a:fillRect/>
                      </a:stretch>
                    </pic:blipFill>
                    <pic:spPr>
                      <a:xfrm>
                        <a:off x="0" y="0"/>
                        <a:ext cx="5759450" cy="3239770"/>
                      </a:xfrm>
                      <a:prstGeom prst="rect">
                        <a:avLst/>
                      </a:prstGeom>
                    </pic:spPr>
                  </pic:pic>
                </a:graphicData>
              </a:graphic>
            </wp:inline>
          </w:drawing>
        </w:r>
      </w:ins>
    </w:p>
    <w:p w14:paraId="1D8B9C44" w14:textId="0C8AD42E" w:rsidR="00B81E41" w:rsidRDefault="00B81E41">
      <w:pPr>
        <w:jc w:val="both"/>
        <w:rPr>
          <w:ins w:id="114" w:author="nimisha vilayatrani" w:date="2023-12-05T11:02:00Z"/>
          <w:lang w:val="en-US"/>
        </w:rPr>
      </w:pPr>
      <w:ins w:id="115" w:author="nimisha vilayatrani" w:date="2023-12-11T15:28:00Z">
        <w:r>
          <w:rPr>
            <w:lang w:val="en-US"/>
          </w:rPr>
          <w:t>7</w:t>
        </w:r>
        <w:proofErr w:type="gramStart"/>
        <w:r w:rsidRPr="00B81E41">
          <w:rPr>
            <w:vertAlign w:val="superscript"/>
            <w:lang w:val="en-US"/>
            <w:rPrChange w:id="116" w:author="nimisha vilayatrani" w:date="2023-12-11T15:28:00Z">
              <w:rPr>
                <w:lang w:val="en-US"/>
              </w:rPr>
            </w:rPrChange>
          </w:rPr>
          <w:t>th</w:t>
        </w:r>
        <w:r>
          <w:rPr>
            <w:lang w:val="en-US"/>
          </w:rPr>
          <w:t xml:space="preserve">  step</w:t>
        </w:r>
        <w:proofErr w:type="gramEnd"/>
        <w:r>
          <w:rPr>
            <w:lang w:val="en-US"/>
          </w:rPr>
          <w:t>:- finally launch instance .</w:t>
        </w:r>
      </w:ins>
    </w:p>
    <w:p w14:paraId="03B6A5B6" w14:textId="77777777" w:rsidR="00B81E41" w:rsidRPr="00C64BCC" w:rsidRDefault="00B81E41">
      <w:pPr>
        <w:jc w:val="both"/>
        <w:rPr>
          <w:ins w:id="117" w:author="nimisha vilayatrani" w:date="2023-12-11T15:28:00Z"/>
          <w:noProof/>
          <w:lang w:val="en-US"/>
          <w14:ligatures w14:val="standardContextual"/>
          <w:rPrChange w:id="118" w:author="nimisha vilayatrani" w:date="2023-12-11T15:34:00Z">
            <w:rPr>
              <w:ins w:id="119" w:author="nimisha vilayatrani" w:date="2023-12-11T15:28:00Z"/>
              <w:noProof/>
              <w14:ligatures w14:val="standardContextual"/>
            </w:rPr>
          </w:rPrChange>
        </w:rPr>
      </w:pPr>
    </w:p>
    <w:p w14:paraId="6A6B7676" w14:textId="77777777" w:rsidR="00B81E41" w:rsidRPr="00C64BCC" w:rsidRDefault="00B81E41">
      <w:pPr>
        <w:jc w:val="both"/>
        <w:rPr>
          <w:ins w:id="120" w:author="nimisha vilayatrani" w:date="2023-12-11T15:28:00Z"/>
          <w:noProof/>
          <w:lang w:val="en-US"/>
          <w14:ligatures w14:val="standardContextual"/>
          <w:rPrChange w:id="121" w:author="nimisha vilayatrani" w:date="2023-12-11T15:34:00Z">
            <w:rPr>
              <w:ins w:id="122" w:author="nimisha vilayatrani" w:date="2023-12-11T15:28:00Z"/>
              <w:noProof/>
              <w14:ligatures w14:val="standardContextual"/>
            </w:rPr>
          </w:rPrChange>
        </w:rPr>
      </w:pPr>
    </w:p>
    <w:p w14:paraId="061C2622" w14:textId="2768615A" w:rsidR="00AF6459" w:rsidRDefault="00AF6459">
      <w:pPr>
        <w:jc w:val="both"/>
        <w:rPr>
          <w:ins w:id="123" w:author="nimisha vilayatrani" w:date="2023-12-11T15:28:00Z"/>
          <w:lang w:val="en-US"/>
        </w:rPr>
      </w:pPr>
      <w:ins w:id="124" w:author="nimisha vilayatrani" w:date="2023-12-05T11:03:00Z">
        <w:r>
          <w:rPr>
            <w:noProof/>
            <w14:ligatures w14:val="standardContextual"/>
          </w:rPr>
          <w:lastRenderedPageBreak/>
          <w:drawing>
            <wp:inline distT="0" distB="0" distL="0" distR="0" wp14:anchorId="7907C1EF" wp14:editId="14ECDE22">
              <wp:extent cx="5759450" cy="3239770"/>
              <wp:effectExtent l="0" t="0" r="0" b="0"/>
              <wp:docPr id="90844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5635" name=""/>
                      <pic:cNvPicPr/>
                    </pic:nvPicPr>
                    <pic:blipFill>
                      <a:blip r:embed="rId13"/>
                      <a:stretch>
                        <a:fillRect/>
                      </a:stretch>
                    </pic:blipFill>
                    <pic:spPr>
                      <a:xfrm>
                        <a:off x="0" y="0"/>
                        <a:ext cx="5759450" cy="3239770"/>
                      </a:xfrm>
                      <a:prstGeom prst="rect">
                        <a:avLst/>
                      </a:prstGeom>
                    </pic:spPr>
                  </pic:pic>
                </a:graphicData>
              </a:graphic>
            </wp:inline>
          </w:drawing>
        </w:r>
      </w:ins>
    </w:p>
    <w:p w14:paraId="095EF2F3" w14:textId="77777777" w:rsidR="00B81E41" w:rsidRDefault="00B81E41">
      <w:pPr>
        <w:jc w:val="both"/>
        <w:rPr>
          <w:ins w:id="125" w:author="nimisha vilayatrani" w:date="2023-12-11T15:28:00Z"/>
          <w:lang w:val="en-US"/>
        </w:rPr>
      </w:pPr>
    </w:p>
    <w:p w14:paraId="73FEEF9E" w14:textId="3891C07C" w:rsidR="00B81E41" w:rsidRDefault="00B81E41">
      <w:pPr>
        <w:jc w:val="both"/>
        <w:rPr>
          <w:ins w:id="126" w:author="nimisha vilayatrani" w:date="2023-12-05T11:04:00Z"/>
          <w:lang w:val="en-US"/>
        </w:rPr>
      </w:pPr>
      <w:ins w:id="127" w:author="nimisha vilayatrani" w:date="2023-12-11T15:28:00Z">
        <w:r>
          <w:rPr>
            <w:lang w:val="en-US"/>
          </w:rPr>
          <w:t>8</w:t>
        </w:r>
        <w:r w:rsidRPr="00B81E41">
          <w:rPr>
            <w:vertAlign w:val="superscript"/>
            <w:lang w:val="en-US"/>
            <w:rPrChange w:id="128" w:author="nimisha vilayatrani" w:date="2023-12-11T15:28:00Z">
              <w:rPr>
                <w:lang w:val="en-US"/>
              </w:rPr>
            </w:rPrChange>
          </w:rPr>
          <w:t>th</w:t>
        </w:r>
        <w:r>
          <w:rPr>
            <w:lang w:val="en-US"/>
          </w:rPr>
          <w:t xml:space="preserve"> step our ec2 instance </w:t>
        </w:r>
      </w:ins>
      <w:ins w:id="129" w:author="nimisha vilayatrani" w:date="2023-12-11T15:29:00Z">
        <w:r>
          <w:rPr>
            <w:lang w:val="en-US"/>
          </w:rPr>
          <w:t>successfully</w:t>
        </w:r>
      </w:ins>
      <w:ins w:id="130" w:author="nimisha vilayatrani" w:date="2023-12-11T15:28:00Z">
        <w:r>
          <w:rPr>
            <w:lang w:val="en-US"/>
          </w:rPr>
          <w:t xml:space="preserve"> </w:t>
        </w:r>
      </w:ins>
      <w:ins w:id="131" w:author="nimisha vilayatrani" w:date="2023-12-11T15:29:00Z">
        <w:r>
          <w:rPr>
            <w:lang w:val="en-US"/>
          </w:rPr>
          <w:t>launched</w:t>
        </w:r>
      </w:ins>
    </w:p>
    <w:p w14:paraId="3801BCEB" w14:textId="75A3F369" w:rsidR="00AF6459" w:rsidRDefault="00AF6459">
      <w:pPr>
        <w:jc w:val="both"/>
        <w:rPr>
          <w:ins w:id="132" w:author="nimisha vilayatrani" w:date="2023-12-05T11:04:00Z"/>
          <w:lang w:val="en-US"/>
        </w:rPr>
      </w:pPr>
      <w:ins w:id="133" w:author="nimisha vilayatrani" w:date="2023-12-05T11:04:00Z">
        <w:r>
          <w:rPr>
            <w:noProof/>
            <w14:ligatures w14:val="standardContextual"/>
          </w:rPr>
          <w:drawing>
            <wp:inline distT="0" distB="0" distL="0" distR="0" wp14:anchorId="2DBDFE2E" wp14:editId="265178CC">
              <wp:extent cx="5759450" cy="3239770"/>
              <wp:effectExtent l="0" t="0" r="0" b="0"/>
              <wp:docPr id="100844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1273" name=""/>
                      <pic:cNvPicPr/>
                    </pic:nvPicPr>
                    <pic:blipFill>
                      <a:blip r:embed="rId14"/>
                      <a:stretch>
                        <a:fillRect/>
                      </a:stretch>
                    </pic:blipFill>
                    <pic:spPr>
                      <a:xfrm>
                        <a:off x="0" y="0"/>
                        <a:ext cx="5759450" cy="3239770"/>
                      </a:xfrm>
                      <a:prstGeom prst="rect">
                        <a:avLst/>
                      </a:prstGeom>
                    </pic:spPr>
                  </pic:pic>
                </a:graphicData>
              </a:graphic>
            </wp:inline>
          </w:drawing>
        </w:r>
      </w:ins>
    </w:p>
    <w:p w14:paraId="7FAC50F1" w14:textId="002080C2" w:rsidR="00AF6459" w:rsidRDefault="00AF6459">
      <w:pPr>
        <w:jc w:val="both"/>
        <w:rPr>
          <w:ins w:id="134" w:author="nimisha vilayatrani" w:date="2023-12-05T11:04:00Z"/>
          <w:lang w:val="en-US"/>
        </w:rPr>
      </w:pPr>
      <w:ins w:id="135" w:author="nimisha vilayatrani" w:date="2023-12-05T11:04:00Z">
        <w:r>
          <w:rPr>
            <w:noProof/>
            <w14:ligatures w14:val="standardContextual"/>
          </w:rPr>
          <w:lastRenderedPageBreak/>
          <w:drawing>
            <wp:inline distT="0" distB="0" distL="0" distR="0" wp14:anchorId="79F83803" wp14:editId="4ACB9FD3">
              <wp:extent cx="5759450" cy="3239770"/>
              <wp:effectExtent l="0" t="0" r="0" b="0"/>
              <wp:docPr id="1101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8956" name=""/>
                      <pic:cNvPicPr/>
                    </pic:nvPicPr>
                    <pic:blipFill>
                      <a:blip r:embed="rId15"/>
                      <a:stretch>
                        <a:fillRect/>
                      </a:stretch>
                    </pic:blipFill>
                    <pic:spPr>
                      <a:xfrm>
                        <a:off x="0" y="0"/>
                        <a:ext cx="5759450" cy="3239770"/>
                      </a:xfrm>
                      <a:prstGeom prst="rect">
                        <a:avLst/>
                      </a:prstGeom>
                    </pic:spPr>
                  </pic:pic>
                </a:graphicData>
              </a:graphic>
            </wp:inline>
          </w:drawing>
        </w:r>
      </w:ins>
    </w:p>
    <w:p w14:paraId="39BD7C2B" w14:textId="77777777" w:rsidR="00AF6459" w:rsidRDefault="00AF6459">
      <w:pPr>
        <w:jc w:val="both"/>
        <w:rPr>
          <w:ins w:id="136" w:author="nimisha vilayatrani" w:date="2023-12-05T11:00:00Z"/>
          <w:lang w:val="en-US"/>
        </w:rPr>
      </w:pPr>
    </w:p>
    <w:p w14:paraId="2F2BAC9F" w14:textId="77777777" w:rsidR="00AF6459" w:rsidRDefault="00AF6459">
      <w:pPr>
        <w:jc w:val="both"/>
        <w:rPr>
          <w:ins w:id="137" w:author="nimisha vilayatrani" w:date="2023-12-05T10:51:00Z"/>
          <w:lang w:val="en-US"/>
        </w:rPr>
      </w:pPr>
    </w:p>
    <w:p w14:paraId="3996B659" w14:textId="466A0C71" w:rsidR="00BE69B4" w:rsidRDefault="00BE69B4">
      <w:pPr>
        <w:jc w:val="both"/>
        <w:rPr>
          <w:lang w:val="en-US"/>
        </w:rPr>
      </w:pPr>
    </w:p>
    <w:p w14:paraId="22FD8439" w14:textId="77777777" w:rsidR="00187205" w:rsidRDefault="00187205">
      <w:pPr>
        <w:jc w:val="both"/>
        <w:rPr>
          <w:lang w:val="en-US"/>
        </w:rPr>
      </w:pPr>
    </w:p>
    <w:p w14:paraId="72C652FD" w14:textId="77777777" w:rsidR="00187205" w:rsidRDefault="00187205">
      <w:pPr>
        <w:jc w:val="both"/>
        <w:rPr>
          <w:lang w:val="en-US"/>
        </w:rPr>
      </w:pPr>
    </w:p>
    <w:p w14:paraId="3D6AB221" w14:textId="77777777" w:rsidR="00187205" w:rsidRDefault="00187205">
      <w:pPr>
        <w:jc w:val="both"/>
        <w:rPr>
          <w:lang w:val="en-US"/>
        </w:rPr>
      </w:pPr>
    </w:p>
    <w:p w14:paraId="414061BF" w14:textId="77777777" w:rsidR="00187205" w:rsidRDefault="00187205">
      <w:pPr>
        <w:jc w:val="both"/>
        <w:rPr>
          <w:lang w:val="en-US"/>
        </w:rPr>
      </w:pPr>
    </w:p>
    <w:p w14:paraId="5DF2BA58" w14:textId="77777777" w:rsidR="00187205" w:rsidRDefault="00187205">
      <w:pPr>
        <w:jc w:val="both"/>
        <w:rPr>
          <w:lang w:val="en-US"/>
        </w:rPr>
      </w:pPr>
    </w:p>
    <w:p w14:paraId="43E3B9A1" w14:textId="77777777" w:rsidR="00187205" w:rsidRDefault="00187205">
      <w:pPr>
        <w:jc w:val="both"/>
        <w:rPr>
          <w:lang w:val="en-US"/>
        </w:rPr>
      </w:pPr>
    </w:p>
    <w:p w14:paraId="12553267" w14:textId="77777777" w:rsidR="00187205" w:rsidRDefault="00000000">
      <w:pPr>
        <w:pStyle w:val="Heading2"/>
        <w:numPr>
          <w:ilvl w:val="0"/>
          <w:numId w:val="0"/>
        </w:numPr>
      </w:pPr>
      <w:bookmarkStart w:id="138" w:name="_Toc5"/>
      <w:r>
        <w:t>Task 1.2</w:t>
      </w:r>
      <w:bookmarkEnd w:id="138"/>
    </w:p>
    <w:p w14:paraId="697B55E2" w14:textId="77777777" w:rsidR="00187205" w:rsidRDefault="00000000">
      <w:pPr>
        <w:jc w:val="both"/>
        <w:rPr>
          <w:ins w:id="139" w:author="nimisha vilayatrani" w:date="2023-12-11T15:29:00Z"/>
          <w:lang w:val="en-US"/>
        </w:rPr>
      </w:pPr>
      <w:r>
        <w:rPr>
          <w:lang w:val="en-US"/>
        </w:rPr>
        <w:t>How can you connect to the EC2 Instance? Which IP address did you use to connect to it?</w:t>
      </w:r>
    </w:p>
    <w:p w14:paraId="0A8CBEF7" w14:textId="2C021271" w:rsidR="00B81E41" w:rsidRPr="00BC2603" w:rsidRDefault="00B81E41">
      <w:pPr>
        <w:jc w:val="both"/>
        <w:rPr>
          <w:ins w:id="140" w:author="nimisha vilayatrani" w:date="2023-12-11T15:37:00Z"/>
          <w:rFonts w:ascii="Segoe UI" w:hAnsi="Segoe UI" w:cs="Segoe UI"/>
          <w:color w:val="374151"/>
          <w:lang w:val="en-US"/>
          <w:rPrChange w:id="141" w:author="Mahmudur Rahman" w:date="2023-12-11T22:00:00Z">
            <w:rPr>
              <w:ins w:id="142" w:author="nimisha vilayatrani" w:date="2023-12-11T15:37:00Z"/>
              <w:rFonts w:ascii="Segoe UI" w:hAnsi="Segoe UI" w:cs="Segoe UI"/>
              <w:color w:val="374151"/>
            </w:rPr>
          </w:rPrChange>
        </w:rPr>
      </w:pPr>
      <w:proofErr w:type="gramStart"/>
      <w:ins w:id="143" w:author="nimisha vilayatrani" w:date="2023-12-11T15:29:00Z">
        <w:r>
          <w:rPr>
            <w:lang w:val="en-US"/>
          </w:rPr>
          <w:t>Ans:-</w:t>
        </w:r>
      </w:ins>
      <w:proofErr w:type="gramEnd"/>
      <w:ins w:id="144" w:author="nimisha vilayatrani" w:date="2023-12-11T15:37:00Z">
        <w:r w:rsidR="00C64BCC" w:rsidRPr="00C64BCC">
          <w:rPr>
            <w:rFonts w:ascii="Segoe UI" w:hAnsi="Segoe UI" w:cs="Segoe UI"/>
            <w:color w:val="374151"/>
            <w:lang w:val="en-US"/>
            <w:rPrChange w:id="145" w:author="nimisha vilayatrani" w:date="2023-12-11T15:37:00Z">
              <w:rPr>
                <w:rFonts w:ascii="Segoe UI" w:hAnsi="Segoe UI" w:cs="Segoe UI"/>
                <w:color w:val="374151"/>
              </w:rPr>
            </w:rPrChange>
          </w:rPr>
          <w:t xml:space="preserve"> In the EC2 Instances dashboard, find </w:t>
        </w:r>
      </w:ins>
      <w:ins w:id="146" w:author="Mahmudur Rahman" w:date="2023-12-14T11:50:00Z">
        <w:r w:rsidR="00C15DCD" w:rsidRPr="00C15DCD">
          <w:rPr>
            <w:rFonts w:ascii="Segoe UI" w:hAnsi="Segoe UI" w:cs="Segoe UI"/>
            <w:color w:val="FF0000"/>
            <w:lang w:val="en-US"/>
            <w:rPrChange w:id="147" w:author="Mahmudur Rahman" w:date="2023-12-14T11:50:00Z">
              <w:rPr>
                <w:rFonts w:ascii="Segoe UI" w:hAnsi="Segoe UI" w:cs="Segoe UI"/>
                <w:color w:val="374151"/>
                <w:lang w:val="en-US"/>
              </w:rPr>
            </w:rPrChange>
          </w:rPr>
          <w:t>Our</w:t>
        </w:r>
        <w:r w:rsidR="00C15DCD">
          <w:rPr>
            <w:rFonts w:ascii="Segoe UI" w:hAnsi="Segoe UI" w:cs="Segoe UI"/>
            <w:color w:val="374151"/>
            <w:lang w:val="en-US"/>
          </w:rPr>
          <w:t xml:space="preserve"> </w:t>
        </w:r>
      </w:ins>
      <w:ins w:id="148" w:author="nimisha vilayatrani" w:date="2023-12-11T15:37:00Z">
        <w:del w:id="149" w:author="Mahmudur Rahman" w:date="2023-12-14T11:50:00Z">
          <w:r w:rsidR="00C64BCC" w:rsidRPr="00C64BCC" w:rsidDel="00C15DCD">
            <w:rPr>
              <w:rFonts w:ascii="Segoe UI" w:hAnsi="Segoe UI" w:cs="Segoe UI"/>
              <w:color w:val="374151"/>
              <w:lang w:val="en-US"/>
              <w:rPrChange w:id="150" w:author="nimisha vilayatrani" w:date="2023-12-11T15:37:00Z">
                <w:rPr>
                  <w:rFonts w:ascii="Segoe UI" w:hAnsi="Segoe UI" w:cs="Segoe UI"/>
                  <w:color w:val="374151"/>
                </w:rPr>
              </w:rPrChange>
            </w:rPr>
            <w:delText>your</w:delText>
          </w:r>
        </w:del>
        <w:r w:rsidR="00C64BCC" w:rsidRPr="00C64BCC">
          <w:rPr>
            <w:rFonts w:ascii="Segoe UI" w:hAnsi="Segoe UI" w:cs="Segoe UI"/>
            <w:color w:val="374151"/>
            <w:lang w:val="en-US"/>
            <w:rPrChange w:id="151" w:author="nimisha vilayatrani" w:date="2023-12-11T15:37:00Z">
              <w:rPr>
                <w:rFonts w:ascii="Segoe UI" w:hAnsi="Segoe UI" w:cs="Segoe UI"/>
                <w:color w:val="374151"/>
              </w:rPr>
            </w:rPrChange>
          </w:rPr>
          <w:t xml:space="preserve"> instance and look for the "Public IP" or "Public DNS (IPv4)" column. </w:t>
        </w:r>
        <w:r w:rsidR="00C64BCC" w:rsidRPr="00BC2603">
          <w:rPr>
            <w:rFonts w:ascii="Segoe UI" w:hAnsi="Segoe UI" w:cs="Segoe UI"/>
            <w:color w:val="374151"/>
            <w:lang w:val="en-US"/>
            <w:rPrChange w:id="152" w:author="Mahmudur Rahman" w:date="2023-12-11T22:00:00Z">
              <w:rPr>
                <w:rFonts w:ascii="Segoe UI" w:hAnsi="Segoe UI" w:cs="Segoe UI"/>
                <w:color w:val="374151"/>
              </w:rPr>
            </w:rPrChange>
          </w:rPr>
          <w:t xml:space="preserve">This is the address </w:t>
        </w:r>
      </w:ins>
      <w:ins w:id="153" w:author="Mahmudur Rahman" w:date="2023-12-14T11:50:00Z">
        <w:r w:rsidR="00C15DCD">
          <w:rPr>
            <w:rFonts w:ascii="Segoe UI" w:hAnsi="Segoe UI" w:cs="Segoe UI"/>
            <w:color w:val="374151"/>
            <w:lang w:val="en-US"/>
          </w:rPr>
          <w:t xml:space="preserve">we </w:t>
        </w:r>
      </w:ins>
      <w:ins w:id="154" w:author="nimisha vilayatrani" w:date="2023-12-11T15:37:00Z">
        <w:del w:id="155" w:author="Mahmudur Rahman" w:date="2023-12-14T11:50:00Z">
          <w:r w:rsidR="00C64BCC" w:rsidRPr="00BC2603" w:rsidDel="00C15DCD">
            <w:rPr>
              <w:rFonts w:ascii="Segoe UI" w:hAnsi="Segoe UI" w:cs="Segoe UI"/>
              <w:color w:val="374151"/>
              <w:lang w:val="en-US"/>
              <w:rPrChange w:id="156" w:author="Mahmudur Rahman" w:date="2023-12-11T22:00:00Z">
                <w:rPr>
                  <w:rFonts w:ascii="Segoe UI" w:hAnsi="Segoe UI" w:cs="Segoe UI"/>
                  <w:color w:val="374151"/>
                </w:rPr>
              </w:rPrChange>
            </w:rPr>
            <w:delText xml:space="preserve">you </w:delText>
          </w:r>
        </w:del>
        <w:r w:rsidR="00C64BCC" w:rsidRPr="00BC2603">
          <w:rPr>
            <w:rFonts w:ascii="Segoe UI" w:hAnsi="Segoe UI" w:cs="Segoe UI"/>
            <w:color w:val="374151"/>
            <w:lang w:val="en-US"/>
            <w:rPrChange w:id="157" w:author="Mahmudur Rahman" w:date="2023-12-11T22:00:00Z">
              <w:rPr>
                <w:rFonts w:ascii="Segoe UI" w:hAnsi="Segoe UI" w:cs="Segoe UI"/>
                <w:color w:val="374151"/>
              </w:rPr>
            </w:rPrChange>
          </w:rPr>
          <w:t>will use to connect.</w:t>
        </w:r>
      </w:ins>
    </w:p>
    <w:p w14:paraId="3E3AA6B2" w14:textId="04345E45" w:rsidR="00C64BCC" w:rsidRDefault="00C64BCC">
      <w:pPr>
        <w:jc w:val="both"/>
        <w:rPr>
          <w:ins w:id="158" w:author="nimisha vilayatrani" w:date="2023-12-11T15:37:00Z"/>
          <w:rFonts w:ascii="Segoe UI" w:hAnsi="Segoe UI" w:cs="Segoe UI"/>
          <w:color w:val="374151"/>
          <w:lang w:val="en-US"/>
        </w:rPr>
      </w:pPr>
      <w:ins w:id="159" w:author="nimisha vilayatrani" w:date="2023-12-11T15:37:00Z">
        <w:r w:rsidRPr="00C64BCC">
          <w:rPr>
            <w:rFonts w:ascii="Segoe UI" w:hAnsi="Segoe UI" w:cs="Segoe UI"/>
            <w:color w:val="374151"/>
            <w:lang w:val="en-US"/>
            <w:rPrChange w:id="160" w:author="nimisha vilayatrani" w:date="2023-12-11T15:37:00Z">
              <w:rPr>
                <w:rFonts w:ascii="Segoe UI" w:hAnsi="Segoe UI" w:cs="Segoe UI"/>
                <w:color w:val="374151"/>
              </w:rPr>
            </w:rPrChange>
          </w:rPr>
          <w:t>2nd way to connect t</w:t>
        </w:r>
        <w:r>
          <w:rPr>
            <w:rFonts w:ascii="Segoe UI" w:hAnsi="Segoe UI" w:cs="Segoe UI"/>
            <w:color w:val="374151"/>
            <w:lang w:val="en-US"/>
          </w:rPr>
          <w:t>hrough ssh.</w:t>
        </w:r>
      </w:ins>
    </w:p>
    <w:p w14:paraId="73FDF23B" w14:textId="4F095F18" w:rsidR="00C64BCC" w:rsidRDefault="00C64BCC">
      <w:pPr>
        <w:jc w:val="both"/>
        <w:rPr>
          <w:ins w:id="161" w:author="nimisha vilayatrani" w:date="2023-12-11T15:38:00Z"/>
          <w:rFonts w:ascii="Segoe UI" w:hAnsi="Segoe UI" w:cs="Segoe UI"/>
          <w:color w:val="374151"/>
          <w:lang w:val="en-US"/>
        </w:rPr>
      </w:pPr>
      <w:ins w:id="162" w:author="nimisha vilayatrani" w:date="2023-12-11T15:37:00Z">
        <w:r>
          <w:rPr>
            <w:rFonts w:ascii="Segoe UI" w:hAnsi="Segoe UI" w:cs="Segoe UI"/>
            <w:color w:val="374151"/>
            <w:lang w:val="en-US"/>
          </w:rPr>
          <w:t>We can do this in following way</w:t>
        </w:r>
      </w:ins>
      <w:ins w:id="163" w:author="nimisha vilayatrani" w:date="2023-12-11T15:38:00Z">
        <w:r>
          <w:rPr>
            <w:rFonts w:ascii="Segoe UI" w:hAnsi="Segoe UI" w:cs="Segoe UI"/>
            <w:color w:val="374151"/>
            <w:lang w:val="en-US"/>
          </w:rPr>
          <w:t xml:space="preserve"> by typing this command through terminal.</w:t>
        </w:r>
      </w:ins>
    </w:p>
    <w:p w14:paraId="7D77C7AB" w14:textId="2667B346" w:rsidR="00C64BCC" w:rsidRDefault="00C64BCC">
      <w:pPr>
        <w:jc w:val="both"/>
        <w:rPr>
          <w:ins w:id="164" w:author="nimisha vilayatrani" w:date="2023-12-11T15:39:00Z"/>
          <w:rFonts w:ascii="Segoe UI" w:hAnsi="Segoe UI" w:cs="Segoe UI"/>
          <w:color w:val="374151"/>
          <w:lang w:val="en-US"/>
        </w:rPr>
      </w:pPr>
      <w:ins w:id="165" w:author="nimisha vilayatrani" w:date="2023-12-11T15:38:00Z">
        <w:r>
          <w:rPr>
            <w:rFonts w:ascii="Segoe UI" w:hAnsi="Segoe UI" w:cs="Segoe UI"/>
            <w:color w:val="374151"/>
            <w:lang w:val="en-US"/>
          </w:rPr>
          <w:t xml:space="preserve">Where </w:t>
        </w:r>
        <w:proofErr w:type="spellStart"/>
        <w:r>
          <w:rPr>
            <w:rFonts w:ascii="Segoe UI" w:hAnsi="Segoe UI" w:cs="Segoe UI"/>
            <w:color w:val="374151"/>
            <w:lang w:val="en-US"/>
          </w:rPr>
          <w:t>pem</w:t>
        </w:r>
        <w:proofErr w:type="spellEnd"/>
        <w:r>
          <w:rPr>
            <w:rFonts w:ascii="Segoe UI" w:hAnsi="Segoe UI" w:cs="Segoe UI"/>
            <w:color w:val="374151"/>
            <w:lang w:val="en-US"/>
          </w:rPr>
          <w:t xml:space="preserve"> file will </w:t>
        </w:r>
        <w:proofErr w:type="gramStart"/>
        <w:r>
          <w:rPr>
            <w:rFonts w:ascii="Segoe UI" w:hAnsi="Segoe UI" w:cs="Segoe UI"/>
            <w:color w:val="374151"/>
            <w:lang w:val="en-US"/>
          </w:rPr>
          <w:t>replaced</w:t>
        </w:r>
        <w:proofErr w:type="gramEnd"/>
        <w:r>
          <w:rPr>
            <w:rFonts w:ascii="Segoe UI" w:hAnsi="Segoe UI" w:cs="Segoe UI"/>
            <w:color w:val="374151"/>
            <w:lang w:val="en-US"/>
          </w:rPr>
          <w:t xml:space="preserve"> b</w:t>
        </w:r>
      </w:ins>
      <w:ins w:id="166" w:author="nimisha vilayatrani" w:date="2023-12-11T15:39:00Z">
        <w:r>
          <w:rPr>
            <w:rFonts w:ascii="Segoe UI" w:hAnsi="Segoe UI" w:cs="Segoe UI"/>
            <w:color w:val="374151"/>
            <w:lang w:val="en-US"/>
          </w:rPr>
          <w:t>y our instance .</w:t>
        </w:r>
        <w:proofErr w:type="spellStart"/>
        <w:r>
          <w:rPr>
            <w:rFonts w:ascii="Segoe UI" w:hAnsi="Segoe UI" w:cs="Segoe UI"/>
            <w:color w:val="374151"/>
            <w:lang w:val="en-US"/>
          </w:rPr>
          <w:t>pem</w:t>
        </w:r>
        <w:proofErr w:type="spellEnd"/>
        <w:r>
          <w:rPr>
            <w:rFonts w:ascii="Segoe UI" w:hAnsi="Segoe UI" w:cs="Segoe UI"/>
            <w:color w:val="374151"/>
            <w:lang w:val="en-US"/>
          </w:rPr>
          <w:t xml:space="preserve"> file</w:t>
        </w:r>
      </w:ins>
    </w:p>
    <w:p w14:paraId="17144158" w14:textId="15A9BC35" w:rsidR="00C64BCC" w:rsidRDefault="00C64BCC">
      <w:pPr>
        <w:jc w:val="both"/>
        <w:rPr>
          <w:ins w:id="167" w:author="nimisha vilayatrani" w:date="2023-12-11T15:40:00Z"/>
          <w:rFonts w:ascii="Segoe UI" w:hAnsi="Segoe UI" w:cs="Segoe UI"/>
          <w:color w:val="374151"/>
          <w:lang w:val="en-US"/>
        </w:rPr>
      </w:pPr>
      <w:ins w:id="168" w:author="nimisha vilayatrani" w:date="2023-12-11T15:39:00Z">
        <w:r>
          <w:rPr>
            <w:rFonts w:ascii="Segoe UI" w:hAnsi="Segoe UI" w:cs="Segoe UI"/>
            <w:color w:val="374151"/>
            <w:lang w:val="en-US"/>
          </w:rPr>
          <w:t xml:space="preserve">In similar way path will be replace where we had put </w:t>
        </w:r>
        <w:proofErr w:type="gramStart"/>
        <w:r>
          <w:rPr>
            <w:rFonts w:ascii="Segoe UI" w:hAnsi="Segoe UI" w:cs="Segoe UI"/>
            <w:color w:val="374151"/>
            <w:lang w:val="en-US"/>
          </w:rPr>
          <w:t>our</w:t>
        </w:r>
        <w:proofErr w:type="gramEnd"/>
        <w:r>
          <w:rPr>
            <w:rFonts w:ascii="Segoe UI" w:hAnsi="Segoe UI" w:cs="Segoe UI"/>
            <w:color w:val="374151"/>
            <w:lang w:val="en-US"/>
          </w:rPr>
          <w:t xml:space="preserve"> </w:t>
        </w:r>
      </w:ins>
      <w:ins w:id="169" w:author="nimisha vilayatrani" w:date="2023-12-11T15:40:00Z">
        <w:r>
          <w:rPr>
            <w:rFonts w:ascii="Segoe UI" w:hAnsi="Segoe UI" w:cs="Segoe UI"/>
            <w:color w:val="374151"/>
            <w:lang w:val="en-US"/>
          </w:rPr>
          <w:t>.</w:t>
        </w:r>
        <w:proofErr w:type="spellStart"/>
        <w:r>
          <w:rPr>
            <w:rFonts w:ascii="Segoe UI" w:hAnsi="Segoe UI" w:cs="Segoe UI"/>
            <w:color w:val="374151"/>
            <w:lang w:val="en-US"/>
          </w:rPr>
          <w:t>pem</w:t>
        </w:r>
        <w:proofErr w:type="spellEnd"/>
        <w:r>
          <w:rPr>
            <w:rFonts w:ascii="Segoe UI" w:hAnsi="Segoe UI" w:cs="Segoe UI"/>
            <w:color w:val="374151"/>
            <w:lang w:val="en-US"/>
          </w:rPr>
          <w:t xml:space="preserve"> file</w:t>
        </w:r>
      </w:ins>
    </w:p>
    <w:p w14:paraId="2B25A060" w14:textId="4EB865FE" w:rsidR="00C64BCC" w:rsidRDefault="00C64BCC">
      <w:pPr>
        <w:jc w:val="both"/>
        <w:rPr>
          <w:ins w:id="170" w:author="nimisha vilayatrani" w:date="2023-12-11T15:40:00Z"/>
          <w:rFonts w:ascii="Segoe UI" w:hAnsi="Segoe UI" w:cs="Segoe UI"/>
          <w:color w:val="374151"/>
          <w:lang w:val="en-US"/>
        </w:rPr>
      </w:pPr>
      <w:ins w:id="171" w:author="nimisha vilayatrani" w:date="2023-12-11T15:40:00Z">
        <w:r>
          <w:rPr>
            <w:rFonts w:ascii="Segoe UI" w:hAnsi="Segoe UI" w:cs="Segoe UI"/>
            <w:color w:val="374151"/>
            <w:lang w:val="en-US"/>
          </w:rPr>
          <w:t>Ec2.user in</w:t>
        </w:r>
      </w:ins>
      <w:ins w:id="172" w:author="Mahmudur Rahman" w:date="2023-12-14T11:50:00Z">
        <w:r w:rsidR="00C15DCD">
          <w:rPr>
            <w:rFonts w:ascii="Segoe UI" w:hAnsi="Segoe UI" w:cs="Segoe UI"/>
            <w:color w:val="374151"/>
            <w:lang w:val="en-US"/>
          </w:rPr>
          <w:t xml:space="preserve"> our </w:t>
        </w:r>
      </w:ins>
      <w:ins w:id="173" w:author="nimisha vilayatrani" w:date="2023-12-11T15:40:00Z">
        <w:del w:id="174" w:author="Mahmudur Rahman" w:date="2023-12-14T11:50:00Z">
          <w:r w:rsidDel="00C15DCD">
            <w:rPr>
              <w:rFonts w:ascii="Segoe UI" w:hAnsi="Segoe UI" w:cs="Segoe UI"/>
              <w:color w:val="374151"/>
              <w:lang w:val="en-US"/>
            </w:rPr>
            <w:delText xml:space="preserve"> my</w:delText>
          </w:r>
        </w:del>
        <w:r>
          <w:rPr>
            <w:rFonts w:ascii="Segoe UI" w:hAnsi="Segoe UI" w:cs="Segoe UI"/>
            <w:color w:val="374151"/>
            <w:lang w:val="en-US"/>
          </w:rPr>
          <w:t xml:space="preserve"> case replace by </w:t>
        </w:r>
        <w:proofErr w:type="gramStart"/>
        <w:r>
          <w:rPr>
            <w:rFonts w:ascii="Segoe UI" w:hAnsi="Segoe UI" w:cs="Segoe UI"/>
            <w:color w:val="374151"/>
            <w:lang w:val="en-US"/>
          </w:rPr>
          <w:t>ubuntu</w:t>
        </w:r>
        <w:proofErr w:type="gramEnd"/>
      </w:ins>
    </w:p>
    <w:p w14:paraId="3189E7B5" w14:textId="2A9BD45F" w:rsidR="00C64BCC" w:rsidRDefault="00C64BCC">
      <w:pPr>
        <w:jc w:val="both"/>
        <w:rPr>
          <w:ins w:id="175" w:author="nimisha vilayatrani" w:date="2023-12-11T15:37:00Z"/>
          <w:rFonts w:ascii="Segoe UI" w:hAnsi="Segoe UI" w:cs="Segoe UI"/>
          <w:color w:val="374151"/>
          <w:lang w:val="en-US"/>
        </w:rPr>
      </w:pPr>
      <w:ins w:id="176" w:author="nimisha vilayatrani" w:date="2023-12-11T15:40:00Z">
        <w:r>
          <w:rPr>
            <w:rFonts w:ascii="Segoe UI" w:hAnsi="Segoe UI" w:cs="Segoe UI"/>
            <w:color w:val="374151"/>
            <w:lang w:val="en-US"/>
          </w:rPr>
          <w:t xml:space="preserve">Instance </w:t>
        </w:r>
        <w:proofErr w:type="spellStart"/>
        <w:proofErr w:type="gramStart"/>
        <w:r>
          <w:rPr>
            <w:rFonts w:ascii="Segoe UI" w:hAnsi="Segoe UI" w:cs="Segoe UI"/>
            <w:color w:val="374151"/>
            <w:lang w:val="en-US"/>
          </w:rPr>
          <w:t>ip</w:t>
        </w:r>
        <w:proofErr w:type="spellEnd"/>
        <w:r>
          <w:rPr>
            <w:rFonts w:ascii="Segoe UI" w:hAnsi="Segoe UI" w:cs="Segoe UI"/>
            <w:color w:val="374151"/>
            <w:lang w:val="en-US"/>
          </w:rPr>
          <w:t xml:space="preserve"> :</w:t>
        </w:r>
        <w:proofErr w:type="gramEnd"/>
        <w:r>
          <w:rPr>
            <w:rFonts w:ascii="Segoe UI" w:hAnsi="Segoe UI" w:cs="Segoe UI"/>
            <w:color w:val="374151"/>
            <w:lang w:val="en-US"/>
          </w:rPr>
          <w:t xml:space="preserve">-the public </w:t>
        </w:r>
        <w:proofErr w:type="spellStart"/>
        <w:r>
          <w:rPr>
            <w:rFonts w:ascii="Segoe UI" w:hAnsi="Segoe UI" w:cs="Segoe UI"/>
            <w:color w:val="374151"/>
            <w:lang w:val="en-US"/>
          </w:rPr>
          <w:t>ip</w:t>
        </w:r>
        <w:proofErr w:type="spellEnd"/>
        <w:r>
          <w:rPr>
            <w:rFonts w:ascii="Segoe UI" w:hAnsi="Segoe UI" w:cs="Segoe UI"/>
            <w:color w:val="374151"/>
            <w:lang w:val="en-US"/>
          </w:rPr>
          <w:t xml:space="preserve"> which we have </w:t>
        </w:r>
      </w:ins>
    </w:p>
    <w:p w14:paraId="69A77D39" w14:textId="3A384B88" w:rsidR="00C64BCC" w:rsidRPr="00C64BCC" w:rsidRDefault="00C64BCC">
      <w:pPr>
        <w:jc w:val="both"/>
        <w:rPr>
          <w:ins w:id="177" w:author="nimisha vilayatrani" w:date="2023-12-05T11:05:00Z"/>
          <w:lang w:val="en-US"/>
        </w:rPr>
      </w:pPr>
      <w:ins w:id="178" w:author="nimisha vilayatrani" w:date="2023-12-11T15:38:00Z">
        <w:r w:rsidRPr="00C64BCC">
          <w:rPr>
            <w:lang w:val="en-US"/>
          </w:rPr>
          <w:t>ssh -</w:t>
        </w:r>
        <w:proofErr w:type="spellStart"/>
        <w:r w:rsidRPr="00C64BCC">
          <w:rPr>
            <w:lang w:val="en-US"/>
          </w:rPr>
          <w:t>i</w:t>
        </w:r>
        <w:proofErr w:type="spellEnd"/>
        <w:r w:rsidRPr="00C64BCC">
          <w:rPr>
            <w:lang w:val="en-US"/>
          </w:rPr>
          <w:t xml:space="preserve"> /path/to/your/private-</w:t>
        </w:r>
        <w:proofErr w:type="spellStart"/>
        <w:r w:rsidRPr="00C64BCC">
          <w:rPr>
            <w:lang w:val="en-US"/>
          </w:rPr>
          <w:t>key.pem</w:t>
        </w:r>
        <w:proofErr w:type="spellEnd"/>
        <w:r w:rsidRPr="00C64BCC">
          <w:rPr>
            <w:lang w:val="en-US"/>
          </w:rPr>
          <w:t xml:space="preserve"> ec2-user@</w:t>
        </w:r>
        <w:del w:id="179" w:author="Mahmudur Rahman" w:date="2023-12-14T11:50:00Z">
          <w:r w:rsidRPr="00C64BCC" w:rsidDel="00C15DCD">
            <w:rPr>
              <w:lang w:val="en-US"/>
            </w:rPr>
            <w:delText>your-</w:delText>
          </w:r>
        </w:del>
        <w:r w:rsidRPr="00C64BCC">
          <w:rPr>
            <w:lang w:val="en-US"/>
          </w:rPr>
          <w:t>instance-ip</w:t>
        </w:r>
      </w:ins>
    </w:p>
    <w:p w14:paraId="33032175" w14:textId="347FCE01" w:rsidR="00AF6459" w:rsidRDefault="00AF6459">
      <w:pPr>
        <w:jc w:val="both"/>
        <w:rPr>
          <w:ins w:id="180" w:author="nimisha vilayatrani" w:date="2023-12-11T15:41:00Z"/>
          <w:lang w:val="en-US"/>
        </w:rPr>
      </w:pPr>
      <w:ins w:id="181" w:author="nimisha vilayatrani" w:date="2023-12-05T11:05:00Z">
        <w:r>
          <w:rPr>
            <w:noProof/>
            <w14:ligatures w14:val="standardContextual"/>
          </w:rPr>
          <w:lastRenderedPageBreak/>
          <w:drawing>
            <wp:inline distT="0" distB="0" distL="0" distR="0" wp14:anchorId="260EDE4C" wp14:editId="13096A17">
              <wp:extent cx="5759450" cy="3239770"/>
              <wp:effectExtent l="0" t="0" r="0" b="0"/>
              <wp:docPr id="213704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45025" name=""/>
                      <pic:cNvPicPr/>
                    </pic:nvPicPr>
                    <pic:blipFill>
                      <a:blip r:embed="rId16"/>
                      <a:stretch>
                        <a:fillRect/>
                      </a:stretch>
                    </pic:blipFill>
                    <pic:spPr>
                      <a:xfrm>
                        <a:off x="0" y="0"/>
                        <a:ext cx="5759450" cy="3239770"/>
                      </a:xfrm>
                      <a:prstGeom prst="rect">
                        <a:avLst/>
                      </a:prstGeom>
                    </pic:spPr>
                  </pic:pic>
                </a:graphicData>
              </a:graphic>
            </wp:inline>
          </w:drawing>
        </w:r>
      </w:ins>
    </w:p>
    <w:p w14:paraId="2E126B1A" w14:textId="4B0B1088" w:rsidR="00C64BCC" w:rsidRDefault="00C64BCC">
      <w:pPr>
        <w:jc w:val="both"/>
        <w:rPr>
          <w:ins w:id="182" w:author="nimisha vilayatrani" w:date="2023-12-11T15:41:00Z"/>
          <w:lang w:val="en-US"/>
        </w:rPr>
      </w:pPr>
      <w:ins w:id="183" w:author="nimisha vilayatrani" w:date="2023-12-11T15:41:00Z">
        <w:r>
          <w:rPr>
            <w:lang w:val="en-US"/>
          </w:rPr>
          <w:t xml:space="preserve"> </w:t>
        </w:r>
      </w:ins>
      <w:ins w:id="184" w:author="nimisha vilayatrani" w:date="2023-12-11T15:42:00Z">
        <w:r>
          <w:rPr>
            <w:lang w:val="en-US"/>
          </w:rPr>
          <w:t>Way to connect internally by following this step on top</w:t>
        </w:r>
      </w:ins>
      <w:ins w:id="185" w:author="nimisha vilayatrani" w:date="2023-12-11T15:43:00Z">
        <w:r>
          <w:rPr>
            <w:lang w:val="en-US"/>
          </w:rPr>
          <w:t xml:space="preserve"> after selecting instance we need to click on connect.</w:t>
        </w:r>
      </w:ins>
    </w:p>
    <w:p w14:paraId="08235967" w14:textId="77777777" w:rsidR="00C64BCC" w:rsidRDefault="00C64BCC">
      <w:pPr>
        <w:jc w:val="both"/>
        <w:rPr>
          <w:ins w:id="186" w:author="nimisha vilayatrani" w:date="2023-12-05T11:05:00Z"/>
          <w:lang w:val="en-US"/>
        </w:rPr>
      </w:pPr>
    </w:p>
    <w:p w14:paraId="7165CD91" w14:textId="4B53810C" w:rsidR="00AF6459" w:rsidRDefault="00AF6459">
      <w:pPr>
        <w:jc w:val="both"/>
        <w:rPr>
          <w:ins w:id="187" w:author="nimisha vilayatrani" w:date="2023-12-05T11:06:00Z"/>
          <w:lang w:val="en-US"/>
        </w:rPr>
      </w:pPr>
      <w:ins w:id="188" w:author="nimisha vilayatrani" w:date="2023-12-05T11:06:00Z">
        <w:r>
          <w:rPr>
            <w:noProof/>
            <w14:ligatures w14:val="standardContextual"/>
          </w:rPr>
          <w:drawing>
            <wp:inline distT="0" distB="0" distL="0" distR="0" wp14:anchorId="5D8A8DB0" wp14:editId="560ED65B">
              <wp:extent cx="5759450" cy="3239770"/>
              <wp:effectExtent l="0" t="0" r="0" b="0"/>
              <wp:docPr id="137451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18604" name=""/>
                      <pic:cNvPicPr/>
                    </pic:nvPicPr>
                    <pic:blipFill>
                      <a:blip r:embed="rId17"/>
                      <a:stretch>
                        <a:fillRect/>
                      </a:stretch>
                    </pic:blipFill>
                    <pic:spPr>
                      <a:xfrm>
                        <a:off x="0" y="0"/>
                        <a:ext cx="5759450" cy="3239770"/>
                      </a:xfrm>
                      <a:prstGeom prst="rect">
                        <a:avLst/>
                      </a:prstGeom>
                    </pic:spPr>
                  </pic:pic>
                </a:graphicData>
              </a:graphic>
            </wp:inline>
          </w:drawing>
        </w:r>
      </w:ins>
    </w:p>
    <w:p w14:paraId="2D51C913" w14:textId="0EC1C568" w:rsidR="00AF6459" w:rsidRDefault="00AF6459">
      <w:pPr>
        <w:jc w:val="both"/>
        <w:rPr>
          <w:ins w:id="189" w:author="nimisha vilayatrani" w:date="2023-12-05T11:06:00Z"/>
          <w:lang w:val="en-US"/>
        </w:rPr>
      </w:pPr>
      <w:ins w:id="190" w:author="nimisha vilayatrani" w:date="2023-12-05T11:06:00Z">
        <w:r>
          <w:rPr>
            <w:noProof/>
            <w14:ligatures w14:val="standardContextual"/>
          </w:rPr>
          <w:lastRenderedPageBreak/>
          <w:drawing>
            <wp:inline distT="0" distB="0" distL="0" distR="0" wp14:anchorId="3ABEDCCE" wp14:editId="5005D991">
              <wp:extent cx="5759450" cy="3239770"/>
              <wp:effectExtent l="0" t="0" r="0" b="0"/>
              <wp:docPr id="96007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3922" name=""/>
                      <pic:cNvPicPr/>
                    </pic:nvPicPr>
                    <pic:blipFill>
                      <a:blip r:embed="rId18"/>
                      <a:stretch>
                        <a:fillRect/>
                      </a:stretch>
                    </pic:blipFill>
                    <pic:spPr>
                      <a:xfrm>
                        <a:off x="0" y="0"/>
                        <a:ext cx="5759450" cy="3239770"/>
                      </a:xfrm>
                      <a:prstGeom prst="rect">
                        <a:avLst/>
                      </a:prstGeom>
                    </pic:spPr>
                  </pic:pic>
                </a:graphicData>
              </a:graphic>
            </wp:inline>
          </w:drawing>
        </w:r>
      </w:ins>
    </w:p>
    <w:p w14:paraId="51A99AB6" w14:textId="12F7150E" w:rsidR="00AF6459" w:rsidRDefault="00AF6459">
      <w:pPr>
        <w:jc w:val="both"/>
        <w:rPr>
          <w:ins w:id="191" w:author="nimisha vilayatrani" w:date="2023-12-05T11:07:00Z"/>
          <w:lang w:val="en-US"/>
        </w:rPr>
      </w:pPr>
      <w:ins w:id="192" w:author="nimisha vilayatrani" w:date="2023-12-05T11:07:00Z">
        <w:r>
          <w:rPr>
            <w:noProof/>
            <w14:ligatures w14:val="standardContextual"/>
          </w:rPr>
          <w:drawing>
            <wp:inline distT="0" distB="0" distL="0" distR="0" wp14:anchorId="2BEF78E1" wp14:editId="6EA53183">
              <wp:extent cx="5759450" cy="3239770"/>
              <wp:effectExtent l="0" t="0" r="0" b="0"/>
              <wp:docPr id="17936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2976" name=""/>
                      <pic:cNvPicPr/>
                    </pic:nvPicPr>
                    <pic:blipFill>
                      <a:blip r:embed="rId19"/>
                      <a:stretch>
                        <a:fillRect/>
                      </a:stretch>
                    </pic:blipFill>
                    <pic:spPr>
                      <a:xfrm>
                        <a:off x="0" y="0"/>
                        <a:ext cx="5759450" cy="3239770"/>
                      </a:xfrm>
                      <a:prstGeom prst="rect">
                        <a:avLst/>
                      </a:prstGeom>
                    </pic:spPr>
                  </pic:pic>
                </a:graphicData>
              </a:graphic>
            </wp:inline>
          </w:drawing>
        </w:r>
      </w:ins>
    </w:p>
    <w:p w14:paraId="40F1A2D7" w14:textId="77777777" w:rsidR="00AF6459" w:rsidRDefault="00AF6459">
      <w:pPr>
        <w:jc w:val="both"/>
        <w:rPr>
          <w:ins w:id="193" w:author="nimisha vilayatrani" w:date="2023-12-05T11:04:00Z"/>
          <w:lang w:val="en-US"/>
        </w:rPr>
      </w:pPr>
    </w:p>
    <w:p w14:paraId="04FEF556" w14:textId="77777777" w:rsidR="00AF6459" w:rsidRDefault="00AF6459">
      <w:pPr>
        <w:jc w:val="both"/>
        <w:rPr>
          <w:lang w:val="en-US"/>
        </w:rPr>
      </w:pPr>
    </w:p>
    <w:p w14:paraId="3B9AAF58" w14:textId="77777777" w:rsidR="00187205" w:rsidRDefault="00187205">
      <w:pPr>
        <w:jc w:val="both"/>
        <w:rPr>
          <w:lang w:val="en-US"/>
        </w:rPr>
      </w:pPr>
    </w:p>
    <w:p w14:paraId="3845A08E" w14:textId="77777777" w:rsidR="00187205" w:rsidRDefault="00187205">
      <w:pPr>
        <w:jc w:val="both"/>
        <w:rPr>
          <w:lang w:val="en-US"/>
        </w:rPr>
      </w:pPr>
    </w:p>
    <w:p w14:paraId="622D3C67" w14:textId="77777777" w:rsidR="00187205" w:rsidRDefault="00187205">
      <w:pPr>
        <w:jc w:val="both"/>
        <w:rPr>
          <w:lang w:val="en-US"/>
        </w:rPr>
      </w:pPr>
    </w:p>
    <w:p w14:paraId="7C732CEE" w14:textId="77777777" w:rsidR="00187205" w:rsidRDefault="00187205">
      <w:pPr>
        <w:jc w:val="both"/>
        <w:rPr>
          <w:lang w:val="en-US"/>
        </w:rPr>
      </w:pPr>
    </w:p>
    <w:p w14:paraId="698FADC7" w14:textId="77777777" w:rsidR="00187205" w:rsidRDefault="00000000">
      <w:pPr>
        <w:pStyle w:val="Heading2"/>
        <w:numPr>
          <w:ilvl w:val="0"/>
          <w:numId w:val="0"/>
        </w:numPr>
      </w:pPr>
      <w:bookmarkStart w:id="194" w:name="_Toc6"/>
      <w:r>
        <w:lastRenderedPageBreak/>
        <w:t>Task 1.3</w:t>
      </w:r>
      <w:bookmarkEnd w:id="194"/>
    </w:p>
    <w:p w14:paraId="480AAD4B" w14:textId="77777777" w:rsidR="00187205" w:rsidRPr="00BE69B4" w:rsidRDefault="00000000">
      <w:pPr>
        <w:jc w:val="both"/>
        <w:rPr>
          <w:lang w:val="en-US"/>
          <w:rPrChange w:id="195" w:author="nimisha vilayatrani" w:date="2023-12-05T10:50:00Z">
            <w:rPr/>
          </w:rPrChange>
        </w:rPr>
      </w:pPr>
      <w:r>
        <w:rPr>
          <w:lang w:val="en-US"/>
        </w:rPr>
        <w:t>It’s time to deploy the online shop application. Use the forked store-</w:t>
      </w:r>
      <w:proofErr w:type="spellStart"/>
      <w:r>
        <w:rPr>
          <w:lang w:val="en-US"/>
        </w:rPr>
        <w:t>ui</w:t>
      </w:r>
      <w:proofErr w:type="spellEnd"/>
      <w:r>
        <w:rPr>
          <w:lang w:val="en-US"/>
        </w:rPr>
        <w:t xml:space="preserve"> repo from the GitLab Group. (Hint: You can build the application on your local system due to less </w:t>
      </w:r>
      <w:proofErr w:type="spellStart"/>
      <w:r>
        <w:rPr>
          <w:lang w:val="en-US"/>
        </w:rPr>
        <w:t>resoures</w:t>
      </w:r>
      <w:proofErr w:type="spellEnd"/>
      <w:r>
        <w:rPr>
          <w:lang w:val="en-US"/>
        </w:rPr>
        <w:t xml:space="preserve"> on EC2 Instances on VM and send the build files through SCP or PSCP tool). </w:t>
      </w:r>
    </w:p>
    <w:p w14:paraId="5CA6F5B4" w14:textId="77777777" w:rsidR="00187205" w:rsidRDefault="00000000">
      <w:pPr>
        <w:jc w:val="both"/>
        <w:rPr>
          <w:ins w:id="196" w:author="nimisha vilayatrani" w:date="2023-12-05T11:10:00Z"/>
          <w:lang w:val="en-US"/>
        </w:rPr>
      </w:pPr>
      <w:r>
        <w:rPr>
          <w:lang w:val="en-US"/>
        </w:rPr>
        <w:t>What are the steps to deploy the app with Apache server on the AWS EC2 Instance?</w:t>
      </w:r>
    </w:p>
    <w:p w14:paraId="25E10969" w14:textId="137F9095" w:rsidR="00AF6459" w:rsidRDefault="0006490F">
      <w:pPr>
        <w:jc w:val="both"/>
        <w:rPr>
          <w:ins w:id="197" w:author="nimisha vilayatrani" w:date="2023-12-11T13:27:00Z"/>
          <w:lang w:val="en-US"/>
        </w:rPr>
      </w:pPr>
      <w:ins w:id="198" w:author="nimisha vilayatrani" w:date="2023-12-11T13:26:00Z">
        <w:r>
          <w:rPr>
            <w:lang w:val="en-US"/>
          </w:rPr>
          <w:t>1</w:t>
        </w:r>
        <w:r w:rsidRPr="0006490F">
          <w:rPr>
            <w:vertAlign w:val="superscript"/>
            <w:lang w:val="en-US"/>
            <w:rPrChange w:id="199" w:author="nimisha vilayatrani" w:date="2023-12-11T13:26:00Z">
              <w:rPr>
                <w:lang w:val="en-US"/>
              </w:rPr>
            </w:rPrChange>
          </w:rPr>
          <w:t>st</w:t>
        </w:r>
        <w:r>
          <w:rPr>
            <w:lang w:val="en-US"/>
          </w:rPr>
          <w:t xml:space="preserve"> step we connect from our local device to ec2 by </w:t>
        </w:r>
      </w:ins>
      <w:ins w:id="200" w:author="nimisha vilayatrani" w:date="2023-12-11T13:27:00Z">
        <w:r>
          <w:rPr>
            <w:lang w:val="en-US"/>
          </w:rPr>
          <w:t>writing this command from our command line.</w:t>
        </w:r>
      </w:ins>
    </w:p>
    <w:p w14:paraId="33B47DA5" w14:textId="77777777" w:rsidR="0006490F" w:rsidRDefault="0006490F">
      <w:pPr>
        <w:jc w:val="both"/>
        <w:rPr>
          <w:ins w:id="201" w:author="nimisha vilayatrani" w:date="2023-12-11T13:32:00Z"/>
          <w:lang w:val="en-US"/>
        </w:rPr>
      </w:pPr>
    </w:p>
    <w:p w14:paraId="7DCCFE12" w14:textId="6B65993C" w:rsidR="0006490F" w:rsidRDefault="0006490F">
      <w:pPr>
        <w:jc w:val="both"/>
        <w:rPr>
          <w:ins w:id="202" w:author="nimisha vilayatrani" w:date="2023-12-11T13:32:00Z"/>
          <w:lang w:val="en-US"/>
        </w:rPr>
      </w:pPr>
      <w:ins w:id="203" w:author="nimisha vilayatrani" w:date="2023-12-11T13:31:00Z">
        <w:r>
          <w:rPr>
            <w:noProof/>
            <w:lang w:val="en-US"/>
          </w:rPr>
          <w:drawing>
            <wp:inline distT="0" distB="0" distL="0" distR="0" wp14:anchorId="6F0B7903" wp14:editId="55F93F89">
              <wp:extent cx="5753100" cy="3566160"/>
              <wp:effectExtent l="0" t="0" r="0" b="0"/>
              <wp:docPr id="12661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ins>
    </w:p>
    <w:p w14:paraId="05B166E0" w14:textId="53E5F19C" w:rsidR="0006490F" w:rsidRDefault="0006490F">
      <w:pPr>
        <w:jc w:val="both"/>
        <w:rPr>
          <w:ins w:id="204" w:author="nimisha vilayatrani" w:date="2023-12-11T13:35:00Z"/>
          <w:lang w:val="en-US"/>
        </w:rPr>
      </w:pPr>
      <w:ins w:id="205" w:author="nimisha vilayatrani" w:date="2023-12-11T13:32:00Z">
        <w:r>
          <w:rPr>
            <w:lang w:val="en-US"/>
          </w:rPr>
          <w:t>2</w:t>
        </w:r>
        <w:r w:rsidRPr="0006490F">
          <w:rPr>
            <w:vertAlign w:val="superscript"/>
            <w:lang w:val="en-US"/>
            <w:rPrChange w:id="206" w:author="nimisha vilayatrani" w:date="2023-12-11T13:32:00Z">
              <w:rPr>
                <w:lang w:val="en-US"/>
              </w:rPr>
            </w:rPrChange>
          </w:rPr>
          <w:t>nd</w:t>
        </w:r>
        <w:r>
          <w:rPr>
            <w:lang w:val="en-US"/>
          </w:rPr>
          <w:t xml:space="preserve"> </w:t>
        </w:r>
        <w:proofErr w:type="gramStart"/>
        <w:r>
          <w:rPr>
            <w:lang w:val="en-US"/>
          </w:rPr>
          <w:t>step:-</w:t>
        </w:r>
      </w:ins>
      <w:proofErr w:type="gramEnd"/>
    </w:p>
    <w:p w14:paraId="2311E8E7" w14:textId="0C3B24F7" w:rsidR="00EF7A70" w:rsidRDefault="00EF7A70">
      <w:pPr>
        <w:jc w:val="both"/>
        <w:rPr>
          <w:ins w:id="207" w:author="nimisha vilayatrani" w:date="2023-12-11T13:32:00Z"/>
          <w:lang w:val="en-US"/>
        </w:rPr>
      </w:pPr>
      <w:ins w:id="208" w:author="nimisha vilayatrani" w:date="2023-12-11T13:35:00Z">
        <w:r>
          <w:rPr>
            <w:lang w:val="en-US"/>
          </w:rPr>
          <w:t xml:space="preserve">Once </w:t>
        </w:r>
      </w:ins>
      <w:ins w:id="209" w:author="nimisha vilayatrani" w:date="2023-12-11T13:36:00Z">
        <w:r>
          <w:rPr>
            <w:lang w:val="en-US"/>
          </w:rPr>
          <w:t>we enter into ec2 instance we will update our system.</w:t>
        </w:r>
      </w:ins>
    </w:p>
    <w:p w14:paraId="6DAC255C" w14:textId="58D71F40" w:rsidR="0006490F" w:rsidRDefault="00EF7A70">
      <w:pPr>
        <w:jc w:val="both"/>
        <w:rPr>
          <w:ins w:id="210" w:author="nimisha vilayatrani" w:date="2023-12-11T13:36:00Z"/>
          <w:lang w:val="en-US"/>
        </w:rPr>
      </w:pPr>
      <w:ins w:id="211" w:author="nimisha vilayatrani" w:date="2023-12-11T13:35:00Z">
        <w:r>
          <w:rPr>
            <w:noProof/>
            <w:lang w:val="en-US"/>
          </w:rPr>
          <w:drawing>
            <wp:inline distT="0" distB="0" distL="0" distR="0" wp14:anchorId="1EE4EC17" wp14:editId="4A95A5B3">
              <wp:extent cx="5760720" cy="2865120"/>
              <wp:effectExtent l="0" t="0" r="0" b="0"/>
              <wp:docPr id="190246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865120"/>
                      </a:xfrm>
                      <a:prstGeom prst="rect">
                        <a:avLst/>
                      </a:prstGeom>
                      <a:noFill/>
                      <a:ln>
                        <a:noFill/>
                      </a:ln>
                    </pic:spPr>
                  </pic:pic>
                </a:graphicData>
              </a:graphic>
            </wp:inline>
          </w:drawing>
        </w:r>
      </w:ins>
    </w:p>
    <w:p w14:paraId="10224511" w14:textId="1523DC38" w:rsidR="00EF7A70" w:rsidRDefault="00EF7A70">
      <w:pPr>
        <w:jc w:val="both"/>
        <w:rPr>
          <w:ins w:id="212" w:author="nimisha vilayatrani" w:date="2023-12-11T13:38:00Z"/>
          <w:lang w:val="en-US"/>
        </w:rPr>
      </w:pPr>
      <w:ins w:id="213" w:author="nimisha vilayatrani" w:date="2023-12-11T13:36:00Z">
        <w:r>
          <w:rPr>
            <w:lang w:val="en-US"/>
          </w:rPr>
          <w:t>3</w:t>
        </w:r>
        <w:r w:rsidRPr="00EF7A70">
          <w:rPr>
            <w:vertAlign w:val="superscript"/>
            <w:lang w:val="en-US"/>
            <w:rPrChange w:id="214" w:author="nimisha vilayatrani" w:date="2023-12-11T13:36:00Z">
              <w:rPr>
                <w:lang w:val="en-US"/>
              </w:rPr>
            </w:rPrChange>
          </w:rPr>
          <w:t>rd</w:t>
        </w:r>
        <w:r>
          <w:rPr>
            <w:lang w:val="en-US"/>
          </w:rPr>
          <w:t xml:space="preserve"> </w:t>
        </w:r>
        <w:proofErr w:type="gramStart"/>
        <w:r>
          <w:rPr>
            <w:lang w:val="en-US"/>
          </w:rPr>
          <w:t>step:-</w:t>
        </w:r>
      </w:ins>
      <w:proofErr w:type="gramEnd"/>
    </w:p>
    <w:p w14:paraId="2D3F49F3" w14:textId="32D1CA3B" w:rsidR="00EF7A70" w:rsidRDefault="00EF7A70">
      <w:pPr>
        <w:jc w:val="both"/>
        <w:rPr>
          <w:ins w:id="215" w:author="nimisha vilayatrani" w:date="2023-12-11T13:52:00Z"/>
          <w:lang w:val="en-US"/>
        </w:rPr>
      </w:pPr>
      <w:ins w:id="216" w:author="nimisha vilayatrani" w:date="2023-12-11T13:38:00Z">
        <w:r>
          <w:rPr>
            <w:lang w:val="en-US"/>
          </w:rPr>
          <w:lastRenderedPageBreak/>
          <w:t xml:space="preserve">We will install </w:t>
        </w:r>
      </w:ins>
      <w:proofErr w:type="spellStart"/>
      <w:ins w:id="217" w:author="nimisha vilayatrani" w:date="2023-12-11T13:40:00Z">
        <w:r>
          <w:rPr>
            <w:lang w:val="en-US"/>
          </w:rPr>
          <w:t>apache</w:t>
        </w:r>
        <w:proofErr w:type="spellEnd"/>
        <w:r>
          <w:rPr>
            <w:lang w:val="en-US"/>
          </w:rPr>
          <w:t xml:space="preserve"> to our ec2 instance</w:t>
        </w:r>
      </w:ins>
    </w:p>
    <w:p w14:paraId="132EB152" w14:textId="77777777" w:rsidR="00817725" w:rsidRDefault="00817725">
      <w:pPr>
        <w:jc w:val="both"/>
        <w:rPr>
          <w:ins w:id="218" w:author="nimisha vilayatrani" w:date="2023-12-11T13:36:00Z"/>
          <w:lang w:val="en-US"/>
        </w:rPr>
      </w:pPr>
    </w:p>
    <w:p w14:paraId="59D296E1" w14:textId="18C7CF56" w:rsidR="00EF7A70" w:rsidRDefault="00EF7A70">
      <w:pPr>
        <w:jc w:val="both"/>
        <w:rPr>
          <w:ins w:id="219" w:author="nimisha vilayatrani" w:date="2023-12-11T13:43:00Z"/>
          <w:lang w:val="en-US"/>
        </w:rPr>
      </w:pPr>
      <w:ins w:id="220" w:author="nimisha vilayatrani" w:date="2023-12-11T13:40:00Z">
        <w:r>
          <w:rPr>
            <w:noProof/>
            <w:lang w:val="en-US"/>
          </w:rPr>
          <w:drawing>
            <wp:inline distT="0" distB="0" distL="0" distR="0" wp14:anchorId="7218B00E" wp14:editId="32498C3C">
              <wp:extent cx="5753100" cy="3093720"/>
              <wp:effectExtent l="0" t="0" r="0" b="0"/>
              <wp:docPr id="337112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ins>
    </w:p>
    <w:p w14:paraId="4477A10D" w14:textId="77777777" w:rsidR="00EF7A70" w:rsidRDefault="00EF7A70">
      <w:pPr>
        <w:jc w:val="both"/>
        <w:rPr>
          <w:ins w:id="221" w:author="nimisha vilayatrani" w:date="2023-12-11T13:43:00Z"/>
          <w:lang w:val="en-US"/>
        </w:rPr>
      </w:pPr>
    </w:p>
    <w:p w14:paraId="6001226E" w14:textId="7BD1CB12" w:rsidR="00EF7A70" w:rsidRDefault="00EF7A70">
      <w:pPr>
        <w:jc w:val="both"/>
        <w:rPr>
          <w:ins w:id="222" w:author="nimisha vilayatrani" w:date="2023-12-11T13:43:00Z"/>
          <w:lang w:val="en-US"/>
        </w:rPr>
      </w:pPr>
      <w:ins w:id="223" w:author="nimisha vilayatrani" w:date="2023-12-11T13:43:00Z">
        <w:r>
          <w:rPr>
            <w:lang w:val="en-US"/>
          </w:rPr>
          <w:t>4</w:t>
        </w:r>
        <w:r w:rsidRPr="00EF7A70">
          <w:rPr>
            <w:vertAlign w:val="superscript"/>
            <w:lang w:val="en-US"/>
            <w:rPrChange w:id="224" w:author="nimisha vilayatrani" w:date="2023-12-11T13:43:00Z">
              <w:rPr>
                <w:lang w:val="en-US"/>
              </w:rPr>
            </w:rPrChange>
          </w:rPr>
          <w:t>th</w:t>
        </w:r>
        <w:r>
          <w:rPr>
            <w:lang w:val="en-US"/>
          </w:rPr>
          <w:t xml:space="preserve"> </w:t>
        </w:r>
        <w:proofErr w:type="gramStart"/>
        <w:r>
          <w:rPr>
            <w:lang w:val="en-US"/>
          </w:rPr>
          <w:t>step:-</w:t>
        </w:r>
        <w:proofErr w:type="gramEnd"/>
        <w:r>
          <w:rPr>
            <w:lang w:val="en-US"/>
          </w:rPr>
          <w:t xml:space="preserve"> we will start our apache2</w:t>
        </w:r>
      </w:ins>
    </w:p>
    <w:p w14:paraId="7B80B8C7" w14:textId="7AA61119" w:rsidR="00EF7A70" w:rsidRDefault="00EF7A70">
      <w:pPr>
        <w:jc w:val="both"/>
        <w:rPr>
          <w:ins w:id="225" w:author="nimisha vilayatrani" w:date="2023-12-11T13:40:00Z"/>
          <w:lang w:val="en-US"/>
        </w:rPr>
      </w:pPr>
      <w:ins w:id="226" w:author="nimisha vilayatrani" w:date="2023-12-11T13:43:00Z">
        <w:r>
          <w:rPr>
            <w:lang w:val="en-US"/>
          </w:rPr>
          <w:t>And allow port 80</w:t>
        </w:r>
      </w:ins>
    </w:p>
    <w:p w14:paraId="385AB078" w14:textId="6518FCAF" w:rsidR="00EF7A70" w:rsidRDefault="00EF7A70">
      <w:pPr>
        <w:jc w:val="both"/>
        <w:rPr>
          <w:ins w:id="227" w:author="nimisha vilayatrani" w:date="2023-12-11T13:44:00Z"/>
          <w:lang w:val="en-US"/>
        </w:rPr>
      </w:pPr>
      <w:ins w:id="228" w:author="nimisha vilayatrani" w:date="2023-12-11T13:43:00Z">
        <w:r>
          <w:rPr>
            <w:noProof/>
            <w:lang w:val="en-US"/>
          </w:rPr>
          <w:drawing>
            <wp:inline distT="0" distB="0" distL="0" distR="0" wp14:anchorId="0B0FC61F" wp14:editId="60137268">
              <wp:extent cx="5753100" cy="2545080"/>
              <wp:effectExtent l="0" t="0" r="0" b="7620"/>
              <wp:docPr id="1023790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inline>
          </w:drawing>
        </w:r>
      </w:ins>
    </w:p>
    <w:p w14:paraId="2B6BC271" w14:textId="77777777" w:rsidR="005F4A27" w:rsidRDefault="005F4A27">
      <w:pPr>
        <w:jc w:val="both"/>
        <w:rPr>
          <w:ins w:id="229" w:author="nimisha vilayatrani" w:date="2023-12-11T13:58:00Z"/>
          <w:lang w:val="en-US"/>
        </w:rPr>
      </w:pPr>
    </w:p>
    <w:p w14:paraId="17CCEE65" w14:textId="45481127" w:rsidR="005F4A27" w:rsidRDefault="005F4A27">
      <w:pPr>
        <w:jc w:val="both"/>
        <w:rPr>
          <w:ins w:id="230" w:author="nimisha vilayatrani" w:date="2023-12-11T13:59:00Z"/>
          <w:lang w:val="en-US"/>
        </w:rPr>
      </w:pPr>
      <w:ins w:id="231" w:author="nimisha vilayatrani" w:date="2023-12-11T13:58:00Z">
        <w:r>
          <w:rPr>
            <w:lang w:val="en-US"/>
          </w:rPr>
          <w:t>5</w:t>
        </w:r>
        <w:r w:rsidRPr="005F4A27">
          <w:rPr>
            <w:vertAlign w:val="superscript"/>
            <w:lang w:val="en-US"/>
            <w:rPrChange w:id="232" w:author="nimisha vilayatrani" w:date="2023-12-11T13:58:00Z">
              <w:rPr>
                <w:lang w:val="en-US"/>
              </w:rPr>
            </w:rPrChange>
          </w:rPr>
          <w:t>th</w:t>
        </w:r>
        <w:r>
          <w:rPr>
            <w:lang w:val="en-US"/>
          </w:rPr>
          <w:t xml:space="preserve"> </w:t>
        </w:r>
        <w:proofErr w:type="gramStart"/>
        <w:r>
          <w:rPr>
            <w:lang w:val="en-US"/>
          </w:rPr>
          <w:t>step :</w:t>
        </w:r>
        <w:proofErr w:type="gramEnd"/>
        <w:r>
          <w:rPr>
            <w:lang w:val="en-US"/>
          </w:rPr>
          <w:t>- we nee to give permission from o</w:t>
        </w:r>
      </w:ins>
      <w:ins w:id="233" w:author="nimisha vilayatrani" w:date="2023-12-11T13:59:00Z">
        <w:r>
          <w:rPr>
            <w:lang w:val="en-US"/>
          </w:rPr>
          <w:t>ur ec2 instance to write something on this folder so for this we will do:-</w:t>
        </w:r>
      </w:ins>
    </w:p>
    <w:p w14:paraId="55256235" w14:textId="77777777" w:rsidR="005F4A27" w:rsidRDefault="005F4A27">
      <w:pPr>
        <w:jc w:val="both"/>
        <w:rPr>
          <w:ins w:id="234" w:author="nimisha vilayatrani" w:date="2023-12-11T13:58:00Z"/>
          <w:lang w:val="en-US"/>
        </w:rPr>
      </w:pPr>
    </w:p>
    <w:p w14:paraId="7F62CB8E" w14:textId="2C90D275" w:rsidR="005F4A27" w:rsidRDefault="005F4A27">
      <w:pPr>
        <w:jc w:val="both"/>
        <w:rPr>
          <w:ins w:id="235" w:author="nimisha vilayatrani" w:date="2023-12-11T13:58:00Z"/>
          <w:lang w:val="en-US"/>
        </w:rPr>
      </w:pPr>
      <w:ins w:id="236" w:author="nimisha vilayatrani" w:date="2023-12-11T14:05:00Z">
        <w:r>
          <w:rPr>
            <w:noProof/>
            <w:lang w:val="en-US"/>
          </w:rPr>
          <w:drawing>
            <wp:inline distT="0" distB="0" distL="0" distR="0" wp14:anchorId="07EF6088" wp14:editId="374F10E9">
              <wp:extent cx="5745480" cy="556260"/>
              <wp:effectExtent l="0" t="0" r="7620" b="0"/>
              <wp:docPr id="2012405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556260"/>
                      </a:xfrm>
                      <a:prstGeom prst="rect">
                        <a:avLst/>
                      </a:prstGeom>
                      <a:noFill/>
                      <a:ln>
                        <a:noFill/>
                      </a:ln>
                    </pic:spPr>
                  </pic:pic>
                </a:graphicData>
              </a:graphic>
            </wp:inline>
          </w:drawing>
        </w:r>
      </w:ins>
    </w:p>
    <w:p w14:paraId="3EC830DB" w14:textId="77777777" w:rsidR="005F4A27" w:rsidRDefault="005F4A27">
      <w:pPr>
        <w:jc w:val="both"/>
        <w:rPr>
          <w:ins w:id="237" w:author="nimisha vilayatrani" w:date="2023-12-11T13:58:00Z"/>
          <w:lang w:val="en-US"/>
        </w:rPr>
      </w:pPr>
    </w:p>
    <w:p w14:paraId="1AADF29C" w14:textId="77777777" w:rsidR="005F4A27" w:rsidRDefault="005F4A27">
      <w:pPr>
        <w:jc w:val="both"/>
        <w:rPr>
          <w:ins w:id="238" w:author="nimisha vilayatrani" w:date="2023-12-11T13:58:00Z"/>
          <w:lang w:val="en-US"/>
        </w:rPr>
      </w:pPr>
    </w:p>
    <w:p w14:paraId="065703ED" w14:textId="77777777" w:rsidR="005F4A27" w:rsidRDefault="005F4A27">
      <w:pPr>
        <w:jc w:val="both"/>
        <w:rPr>
          <w:ins w:id="239" w:author="nimisha vilayatrani" w:date="2023-12-11T13:58:00Z"/>
          <w:lang w:val="en-US"/>
        </w:rPr>
      </w:pPr>
    </w:p>
    <w:p w14:paraId="04F60860" w14:textId="77777777" w:rsidR="005F4A27" w:rsidRDefault="005F4A27">
      <w:pPr>
        <w:jc w:val="both"/>
        <w:rPr>
          <w:ins w:id="240" w:author="nimisha vilayatrani" w:date="2023-12-11T13:58:00Z"/>
          <w:lang w:val="en-US"/>
        </w:rPr>
      </w:pPr>
    </w:p>
    <w:p w14:paraId="7B3DE95F" w14:textId="77777777" w:rsidR="005F4A27" w:rsidRDefault="005F4A27">
      <w:pPr>
        <w:jc w:val="both"/>
        <w:rPr>
          <w:ins w:id="241" w:author="nimisha vilayatrani" w:date="2023-12-11T13:58:00Z"/>
          <w:lang w:val="en-US"/>
        </w:rPr>
      </w:pPr>
    </w:p>
    <w:p w14:paraId="4DC7048A" w14:textId="77777777" w:rsidR="005F4A27" w:rsidRDefault="005F4A27">
      <w:pPr>
        <w:jc w:val="both"/>
        <w:rPr>
          <w:ins w:id="242" w:author="nimisha vilayatrani" w:date="2023-12-11T13:58:00Z"/>
          <w:lang w:val="en-US"/>
        </w:rPr>
      </w:pPr>
    </w:p>
    <w:p w14:paraId="0D9A6127" w14:textId="77777777" w:rsidR="005F4A27" w:rsidRDefault="005F4A27">
      <w:pPr>
        <w:jc w:val="both"/>
        <w:rPr>
          <w:ins w:id="243" w:author="nimisha vilayatrani" w:date="2023-12-11T13:58:00Z"/>
          <w:lang w:val="en-US"/>
        </w:rPr>
      </w:pPr>
    </w:p>
    <w:p w14:paraId="4D20BAE5" w14:textId="77777777" w:rsidR="005F4A27" w:rsidRDefault="005F4A27">
      <w:pPr>
        <w:jc w:val="both"/>
        <w:rPr>
          <w:ins w:id="244" w:author="nimisha vilayatrani" w:date="2023-12-11T13:58:00Z"/>
          <w:lang w:val="en-US"/>
        </w:rPr>
      </w:pPr>
    </w:p>
    <w:p w14:paraId="79C3A257" w14:textId="77777777" w:rsidR="005F4A27" w:rsidRDefault="005F4A27">
      <w:pPr>
        <w:jc w:val="both"/>
        <w:rPr>
          <w:ins w:id="245" w:author="nimisha vilayatrani" w:date="2023-12-11T13:58:00Z"/>
          <w:lang w:val="en-US"/>
        </w:rPr>
      </w:pPr>
    </w:p>
    <w:p w14:paraId="73A4BB6F" w14:textId="77777777" w:rsidR="005F4A27" w:rsidRDefault="005F4A27">
      <w:pPr>
        <w:jc w:val="both"/>
        <w:rPr>
          <w:ins w:id="246" w:author="nimisha vilayatrani" w:date="2023-12-11T13:58:00Z"/>
          <w:lang w:val="en-US"/>
        </w:rPr>
      </w:pPr>
    </w:p>
    <w:p w14:paraId="36548102" w14:textId="73E3579B" w:rsidR="00EF7A70" w:rsidRDefault="005F4A27">
      <w:pPr>
        <w:jc w:val="both"/>
        <w:rPr>
          <w:ins w:id="247" w:author="nimisha vilayatrani" w:date="2023-12-11T13:56:00Z"/>
          <w:lang w:val="en-US"/>
        </w:rPr>
      </w:pPr>
      <w:ins w:id="248" w:author="nimisha vilayatrani" w:date="2023-12-11T13:58:00Z">
        <w:r>
          <w:rPr>
            <w:lang w:val="en-US"/>
          </w:rPr>
          <w:t>6</w:t>
        </w:r>
      </w:ins>
      <w:ins w:id="249" w:author="nimisha vilayatrani" w:date="2023-12-11T13:44:00Z">
        <w:r w:rsidR="00EF7A70" w:rsidRPr="00EF7A70">
          <w:rPr>
            <w:vertAlign w:val="superscript"/>
            <w:lang w:val="en-US"/>
            <w:rPrChange w:id="250" w:author="nimisha vilayatrani" w:date="2023-12-11T13:44:00Z">
              <w:rPr>
                <w:lang w:val="en-US"/>
              </w:rPr>
            </w:rPrChange>
          </w:rPr>
          <w:t>th</w:t>
        </w:r>
        <w:r w:rsidR="00EF7A70">
          <w:rPr>
            <w:lang w:val="en-US"/>
          </w:rPr>
          <w:t xml:space="preserve"> </w:t>
        </w:r>
        <w:proofErr w:type="gramStart"/>
        <w:r w:rsidR="00EF7A70">
          <w:rPr>
            <w:lang w:val="en-US"/>
          </w:rPr>
          <w:t>step :</w:t>
        </w:r>
        <w:proofErr w:type="gramEnd"/>
        <w:r w:rsidR="00EF7A70">
          <w:rPr>
            <w:lang w:val="en-US"/>
          </w:rPr>
          <w:t>- we will copy store-</w:t>
        </w:r>
        <w:proofErr w:type="spellStart"/>
        <w:r w:rsidR="00EF7A70">
          <w:rPr>
            <w:lang w:val="en-US"/>
          </w:rPr>
          <w:t>ui</w:t>
        </w:r>
        <w:proofErr w:type="spellEnd"/>
        <w:r w:rsidR="00EF7A70">
          <w:rPr>
            <w:lang w:val="en-US"/>
          </w:rPr>
          <w:t xml:space="preserve"> app which is store on our local pc to </w:t>
        </w:r>
        <w:r w:rsidR="00817725">
          <w:rPr>
            <w:lang w:val="en-US"/>
          </w:rPr>
          <w:t>ec2 in</w:t>
        </w:r>
      </w:ins>
      <w:ins w:id="251" w:author="nimisha vilayatrani" w:date="2023-12-11T13:45:00Z">
        <w:r w:rsidR="00817725">
          <w:rPr>
            <w:lang w:val="en-US"/>
          </w:rPr>
          <w:t>stance. We will be doing this by opening another terminal and write the following command</w:t>
        </w:r>
      </w:ins>
      <w:ins w:id="252" w:author="nimisha vilayatrani" w:date="2023-12-11T13:56:00Z">
        <w:r>
          <w:rPr>
            <w:lang w:val="en-US"/>
          </w:rPr>
          <w:t>.</w:t>
        </w:r>
      </w:ins>
    </w:p>
    <w:p w14:paraId="14A82A92" w14:textId="13E9EF5E" w:rsidR="005F4A27" w:rsidRDefault="005F4A27">
      <w:pPr>
        <w:jc w:val="both"/>
        <w:rPr>
          <w:ins w:id="253" w:author="nimisha vilayatrani" w:date="2023-12-11T14:07:00Z"/>
          <w:lang w:val="en-US"/>
        </w:rPr>
      </w:pPr>
      <w:ins w:id="254" w:author="nimisha vilayatrani" w:date="2023-12-11T13:57:00Z">
        <w:r>
          <w:rPr>
            <w:noProof/>
            <w:lang w:val="en-US"/>
          </w:rPr>
          <w:drawing>
            <wp:inline distT="0" distB="0" distL="0" distR="0" wp14:anchorId="1629F4CD" wp14:editId="193F73C8">
              <wp:extent cx="5753100" cy="1546860"/>
              <wp:effectExtent l="0" t="0" r="0" b="0"/>
              <wp:docPr id="28407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546860"/>
                      </a:xfrm>
                      <a:prstGeom prst="rect">
                        <a:avLst/>
                      </a:prstGeom>
                      <a:noFill/>
                      <a:ln>
                        <a:noFill/>
                      </a:ln>
                    </pic:spPr>
                  </pic:pic>
                </a:graphicData>
              </a:graphic>
            </wp:inline>
          </w:drawing>
        </w:r>
      </w:ins>
    </w:p>
    <w:p w14:paraId="78FA98C7" w14:textId="32AC046A" w:rsidR="00A41815" w:rsidRDefault="00A41815">
      <w:pPr>
        <w:jc w:val="both"/>
        <w:rPr>
          <w:ins w:id="255" w:author="nimisha vilayatrani" w:date="2023-12-11T14:08:00Z"/>
          <w:lang w:val="en-US"/>
        </w:rPr>
      </w:pPr>
      <w:ins w:id="256" w:author="nimisha vilayatrani" w:date="2023-12-11T14:07:00Z">
        <w:r>
          <w:rPr>
            <w:noProof/>
          </w:rPr>
          <w:drawing>
            <wp:inline distT="0" distB="0" distL="0" distR="0" wp14:anchorId="0C3215AD" wp14:editId="7BCCE13B">
              <wp:extent cx="5759450" cy="3239770"/>
              <wp:effectExtent l="0" t="0" r="0" b="0"/>
              <wp:docPr id="1188889676" name="Picture 118888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ins>
    </w:p>
    <w:p w14:paraId="5D44090F" w14:textId="7E98F4DA" w:rsidR="00A41815" w:rsidRDefault="00A41815">
      <w:pPr>
        <w:jc w:val="both"/>
        <w:rPr>
          <w:ins w:id="257" w:author="nimisha vilayatrani" w:date="2023-12-11T14:10:00Z"/>
          <w:lang w:val="en-US"/>
        </w:rPr>
      </w:pPr>
      <w:ins w:id="258" w:author="nimisha vilayatrani" w:date="2023-12-11T14:08:00Z">
        <w:r>
          <w:rPr>
            <w:noProof/>
          </w:rPr>
          <w:lastRenderedPageBreak/>
          <w:drawing>
            <wp:inline distT="0" distB="0" distL="0" distR="0" wp14:anchorId="4CF652FE" wp14:editId="20EF57AC">
              <wp:extent cx="5759450" cy="3239770"/>
              <wp:effectExtent l="0" t="0" r="0" b="0"/>
              <wp:docPr id="1038032862" name="Picture 103803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ins>
    </w:p>
    <w:p w14:paraId="521788C9" w14:textId="605204E4" w:rsidR="00A41815" w:rsidRDefault="00A41815">
      <w:pPr>
        <w:jc w:val="both"/>
        <w:rPr>
          <w:ins w:id="259" w:author="nimisha vilayatrani" w:date="2023-12-11T14:10:00Z"/>
          <w:lang w:val="en-US"/>
        </w:rPr>
      </w:pPr>
      <w:ins w:id="260" w:author="nimisha vilayatrani" w:date="2023-12-11T14:10:00Z">
        <w:r>
          <w:rPr>
            <w:noProof/>
          </w:rPr>
          <w:drawing>
            <wp:inline distT="0" distB="0" distL="0" distR="0" wp14:anchorId="45927E70" wp14:editId="08767FFD">
              <wp:extent cx="5759450" cy="3239770"/>
              <wp:effectExtent l="0" t="0" r="0" b="0"/>
              <wp:docPr id="270429899" name="Picture 270429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ins>
    </w:p>
    <w:p w14:paraId="3633881A" w14:textId="79D76961" w:rsidR="00A41815" w:rsidRDefault="00A41815">
      <w:pPr>
        <w:jc w:val="both"/>
        <w:rPr>
          <w:ins w:id="261" w:author="nimisha vilayatrani" w:date="2023-12-11T14:10:00Z"/>
          <w:lang w:val="en-US"/>
        </w:rPr>
      </w:pPr>
      <w:proofErr w:type="gramStart"/>
      <w:ins w:id="262" w:author="nimisha vilayatrani" w:date="2023-12-11T14:10:00Z">
        <w:r>
          <w:rPr>
            <w:lang w:val="en-US"/>
          </w:rPr>
          <w:t>7:-</w:t>
        </w:r>
        <w:proofErr w:type="gramEnd"/>
        <w:r>
          <w:rPr>
            <w:lang w:val="en-US"/>
          </w:rPr>
          <w:t>step we received our store-</w:t>
        </w:r>
        <w:proofErr w:type="spellStart"/>
        <w:r>
          <w:rPr>
            <w:lang w:val="en-US"/>
          </w:rPr>
          <w:t>ui</w:t>
        </w:r>
        <w:proofErr w:type="spellEnd"/>
        <w:r>
          <w:rPr>
            <w:lang w:val="en-US"/>
          </w:rPr>
          <w:t xml:space="preserve"> on ec2 instance</w:t>
        </w:r>
      </w:ins>
    </w:p>
    <w:p w14:paraId="11236AB3" w14:textId="08A901E0" w:rsidR="00A41815" w:rsidRDefault="00A41815">
      <w:pPr>
        <w:jc w:val="both"/>
        <w:rPr>
          <w:ins w:id="263" w:author="nimisha vilayatrani" w:date="2023-12-11T14:06:00Z"/>
          <w:lang w:val="en-US"/>
        </w:rPr>
      </w:pPr>
      <w:ins w:id="264" w:author="nimisha vilayatrani" w:date="2023-12-11T14:14:00Z">
        <w:r>
          <w:rPr>
            <w:noProof/>
            <w:lang w:val="en-US"/>
          </w:rPr>
          <w:drawing>
            <wp:inline distT="0" distB="0" distL="0" distR="0" wp14:anchorId="38AC3620" wp14:editId="425D1986">
              <wp:extent cx="5745480" cy="563880"/>
              <wp:effectExtent l="0" t="0" r="7620" b="7620"/>
              <wp:docPr id="1317569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480" cy="563880"/>
                      </a:xfrm>
                      <a:prstGeom prst="rect">
                        <a:avLst/>
                      </a:prstGeom>
                      <a:noFill/>
                      <a:ln>
                        <a:noFill/>
                      </a:ln>
                    </pic:spPr>
                  </pic:pic>
                </a:graphicData>
              </a:graphic>
            </wp:inline>
          </w:drawing>
        </w:r>
      </w:ins>
    </w:p>
    <w:p w14:paraId="06885C84" w14:textId="77777777" w:rsidR="00A41815" w:rsidRDefault="00A41815">
      <w:pPr>
        <w:jc w:val="both"/>
        <w:rPr>
          <w:ins w:id="265" w:author="nimisha vilayatrani" w:date="2023-12-11T14:07:00Z"/>
          <w:lang w:val="en-US"/>
        </w:rPr>
      </w:pPr>
    </w:p>
    <w:p w14:paraId="56005176" w14:textId="77777777" w:rsidR="00A41815" w:rsidRDefault="00A41815">
      <w:pPr>
        <w:jc w:val="both"/>
        <w:rPr>
          <w:ins w:id="266" w:author="nimisha vilayatrani" w:date="2023-12-11T14:07:00Z"/>
          <w:lang w:val="en-US"/>
        </w:rPr>
      </w:pPr>
    </w:p>
    <w:p w14:paraId="3858CC17" w14:textId="77777777" w:rsidR="00A41815" w:rsidRDefault="00A41815">
      <w:pPr>
        <w:jc w:val="both"/>
        <w:rPr>
          <w:ins w:id="267" w:author="nimisha vilayatrani" w:date="2023-12-11T14:07:00Z"/>
          <w:lang w:val="en-US"/>
        </w:rPr>
      </w:pPr>
    </w:p>
    <w:p w14:paraId="0BE0189C" w14:textId="77777777" w:rsidR="00A41815" w:rsidRDefault="00A41815">
      <w:pPr>
        <w:jc w:val="both"/>
        <w:rPr>
          <w:ins w:id="268" w:author="nimisha vilayatrani" w:date="2023-12-11T14:07:00Z"/>
          <w:lang w:val="en-US"/>
        </w:rPr>
      </w:pPr>
    </w:p>
    <w:p w14:paraId="25DFBA41" w14:textId="77777777" w:rsidR="00A41815" w:rsidRDefault="00A41815">
      <w:pPr>
        <w:jc w:val="both"/>
        <w:rPr>
          <w:ins w:id="269" w:author="nimisha vilayatrani" w:date="2023-12-11T14:07:00Z"/>
          <w:lang w:val="en-US"/>
        </w:rPr>
      </w:pPr>
    </w:p>
    <w:p w14:paraId="58E27DDD" w14:textId="77777777" w:rsidR="00AF6459" w:rsidDel="00A41815" w:rsidRDefault="00AF6459">
      <w:pPr>
        <w:jc w:val="both"/>
        <w:rPr>
          <w:del w:id="270" w:author="nimisha vilayatrani" w:date="2023-12-11T14:15:00Z"/>
          <w:lang w:val="en-US"/>
        </w:rPr>
      </w:pPr>
    </w:p>
    <w:p w14:paraId="0C2CE3F8" w14:textId="77777777" w:rsidR="00187205" w:rsidDel="00A41815" w:rsidRDefault="00187205">
      <w:pPr>
        <w:jc w:val="both"/>
        <w:rPr>
          <w:del w:id="271" w:author="nimisha vilayatrani" w:date="2023-12-11T14:15:00Z"/>
          <w:lang w:val="en-US"/>
        </w:rPr>
      </w:pPr>
    </w:p>
    <w:p w14:paraId="313251F3" w14:textId="77777777" w:rsidR="00187205" w:rsidDel="00A41815" w:rsidRDefault="00187205">
      <w:pPr>
        <w:jc w:val="both"/>
        <w:rPr>
          <w:del w:id="272" w:author="nimisha vilayatrani" w:date="2023-12-11T14:15:00Z"/>
          <w:lang w:val="en-US"/>
        </w:rPr>
      </w:pPr>
    </w:p>
    <w:p w14:paraId="727E9B3C" w14:textId="77777777" w:rsidR="00187205" w:rsidDel="00A41815" w:rsidRDefault="00187205">
      <w:pPr>
        <w:jc w:val="both"/>
        <w:rPr>
          <w:del w:id="273" w:author="nimisha vilayatrani" w:date="2023-12-11T14:15:00Z"/>
          <w:lang w:val="en-US"/>
        </w:rPr>
      </w:pPr>
    </w:p>
    <w:p w14:paraId="7E164354" w14:textId="77777777" w:rsidR="00187205" w:rsidDel="00A41815" w:rsidRDefault="00187205">
      <w:pPr>
        <w:jc w:val="both"/>
        <w:rPr>
          <w:del w:id="274" w:author="nimisha vilayatrani" w:date="2023-12-11T14:15:00Z"/>
          <w:lang w:val="en-US"/>
        </w:rPr>
      </w:pPr>
    </w:p>
    <w:p w14:paraId="3721FB81" w14:textId="77777777" w:rsidR="00187205" w:rsidRDefault="00000000">
      <w:pPr>
        <w:pStyle w:val="Heading2"/>
        <w:numPr>
          <w:ilvl w:val="0"/>
          <w:numId w:val="0"/>
        </w:numPr>
      </w:pPr>
      <w:bookmarkStart w:id="275" w:name="_Toc7"/>
      <w:r>
        <w:t>Task 1.4</w:t>
      </w:r>
      <w:bookmarkEnd w:id="275"/>
    </w:p>
    <w:p w14:paraId="2DBA65CC" w14:textId="77777777" w:rsidR="00187205" w:rsidRDefault="00000000">
      <w:pPr>
        <w:jc w:val="both"/>
        <w:rPr>
          <w:ins w:id="276" w:author="nimisha vilayatrani" w:date="2023-12-05T11:13:00Z"/>
          <w:lang w:val="en-US"/>
        </w:rPr>
      </w:pPr>
      <w:r>
        <w:rPr>
          <w:lang w:val="en-US"/>
        </w:rPr>
        <w:t xml:space="preserve">Now the application is running on the </w:t>
      </w:r>
      <w:proofErr w:type="spellStart"/>
      <w:r>
        <w:rPr>
          <w:lang w:val="en-US"/>
        </w:rPr>
        <w:t>apache</w:t>
      </w:r>
      <w:proofErr w:type="spellEnd"/>
      <w:r>
        <w:rPr>
          <w:lang w:val="en-US"/>
        </w:rPr>
        <w:t xml:space="preserve"> server but how can you access it? Write all steps and add the screenshot from the browser with the URL of the store-</w:t>
      </w:r>
      <w:proofErr w:type="spellStart"/>
      <w:r>
        <w:rPr>
          <w:lang w:val="en-US"/>
        </w:rPr>
        <w:t>ui</w:t>
      </w:r>
      <w:proofErr w:type="spellEnd"/>
      <w:r>
        <w:rPr>
          <w:lang w:val="en-US"/>
        </w:rPr>
        <w:t xml:space="preserve"> running on the AWS EC2.</w:t>
      </w:r>
    </w:p>
    <w:p w14:paraId="310CD19A" w14:textId="5F7BFF98" w:rsidR="00475657" w:rsidRPr="00BE69B4" w:rsidRDefault="00475657">
      <w:pPr>
        <w:jc w:val="both"/>
        <w:rPr>
          <w:lang w:val="en-US"/>
          <w:rPrChange w:id="277" w:author="nimisha vilayatrani" w:date="2023-12-05T10:50:00Z">
            <w:rPr/>
          </w:rPrChange>
        </w:rPr>
      </w:pPr>
    </w:p>
    <w:p w14:paraId="62E00618" w14:textId="77777777" w:rsidR="00187205" w:rsidRDefault="00000000">
      <w:pPr>
        <w:jc w:val="both"/>
        <w:rPr>
          <w:ins w:id="278" w:author="nimisha vilayatrani" w:date="2023-12-05T11:14:00Z"/>
          <w:lang w:val="en-US"/>
        </w:rPr>
      </w:pPr>
      <w:r>
        <w:rPr>
          <w:lang w:val="en-US"/>
        </w:rPr>
        <w:t xml:space="preserve">(Hint: Modify the inbound and outbound rules in the security group associated with your EC2 instance. Allow traffic on the necessary ports.) </w:t>
      </w:r>
    </w:p>
    <w:p w14:paraId="1D378A0D" w14:textId="1FB53914" w:rsidR="00475657" w:rsidRDefault="00475657">
      <w:pPr>
        <w:jc w:val="both"/>
        <w:rPr>
          <w:ins w:id="279" w:author="nimisha vilayatrani" w:date="2023-12-05T11:17:00Z"/>
          <w:lang w:val="en-US"/>
        </w:rPr>
      </w:pPr>
    </w:p>
    <w:p w14:paraId="42E60CCE" w14:textId="2E2B94E3" w:rsidR="00475657" w:rsidRDefault="00B119BB">
      <w:pPr>
        <w:jc w:val="both"/>
        <w:rPr>
          <w:ins w:id="280" w:author="nimisha vilayatrani" w:date="2023-12-05T11:17:00Z"/>
          <w:lang w:val="en-US"/>
        </w:rPr>
      </w:pPr>
      <w:ins w:id="281" w:author="nimisha vilayatrani" w:date="2023-12-11T14:17:00Z">
        <w:r>
          <w:rPr>
            <w:lang w:val="en-US"/>
          </w:rPr>
          <w:t>1</w:t>
        </w:r>
        <w:r w:rsidRPr="00B119BB">
          <w:rPr>
            <w:vertAlign w:val="superscript"/>
            <w:lang w:val="en-US"/>
            <w:rPrChange w:id="282" w:author="nimisha vilayatrani" w:date="2023-12-11T14:17:00Z">
              <w:rPr>
                <w:lang w:val="en-US"/>
              </w:rPr>
            </w:rPrChange>
          </w:rPr>
          <w:t>st</w:t>
        </w:r>
        <w:r>
          <w:rPr>
            <w:lang w:val="en-US"/>
          </w:rPr>
          <w:t xml:space="preserve"> </w:t>
        </w:r>
        <w:proofErr w:type="gramStart"/>
        <w:r>
          <w:rPr>
            <w:lang w:val="en-US"/>
          </w:rPr>
          <w:t>step :</w:t>
        </w:r>
        <w:proofErr w:type="gramEnd"/>
        <w:r>
          <w:rPr>
            <w:lang w:val="en-US"/>
          </w:rPr>
          <w:t xml:space="preserve">- as I already have </w:t>
        </w:r>
        <w:proofErr w:type="spellStart"/>
        <w:r>
          <w:rPr>
            <w:lang w:val="en-US"/>
          </w:rPr>
          <w:t>apache</w:t>
        </w:r>
        <w:proofErr w:type="spellEnd"/>
        <w:r>
          <w:rPr>
            <w:lang w:val="en-US"/>
          </w:rPr>
          <w:t xml:space="preserve"> install and it is up and running </w:t>
        </w:r>
      </w:ins>
      <w:ins w:id="283" w:author="nimisha vilayatrani" w:date="2023-12-11T14:18:00Z">
        <w:r>
          <w:rPr>
            <w:lang w:val="en-US"/>
          </w:rPr>
          <w:t xml:space="preserve">only thing was required is inbound  rule enable security port </w:t>
        </w:r>
      </w:ins>
    </w:p>
    <w:p w14:paraId="3035506B" w14:textId="243EE185" w:rsidR="00475657" w:rsidDel="008B6FE3" w:rsidRDefault="00475657" w:rsidP="008B6FE3">
      <w:pPr>
        <w:rPr>
          <w:del w:id="284" w:author="nimisha vilayatrani" w:date="2023-12-11T14:51:00Z"/>
          <w:lang w:val="en-US"/>
        </w:rPr>
      </w:pPr>
      <w:ins w:id="285" w:author="nimisha vilayatrani" w:date="2023-12-05T11:18:00Z">
        <w:r>
          <w:rPr>
            <w:noProof/>
            <w14:ligatures w14:val="standardContextual"/>
          </w:rPr>
          <w:drawing>
            <wp:inline distT="0" distB="0" distL="0" distR="0" wp14:anchorId="48D1663E" wp14:editId="0D6AA9F6">
              <wp:extent cx="5759450" cy="3239770"/>
              <wp:effectExtent l="0" t="0" r="0" b="0"/>
              <wp:docPr id="191197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78064" name=""/>
                      <pic:cNvPicPr/>
                    </pic:nvPicPr>
                    <pic:blipFill>
                      <a:blip r:embed="rId29"/>
                      <a:stretch>
                        <a:fillRect/>
                      </a:stretch>
                    </pic:blipFill>
                    <pic:spPr>
                      <a:xfrm>
                        <a:off x="0" y="0"/>
                        <a:ext cx="5759450" cy="3239770"/>
                      </a:xfrm>
                      <a:prstGeom prst="rect">
                        <a:avLst/>
                      </a:prstGeom>
                    </pic:spPr>
                  </pic:pic>
                </a:graphicData>
              </a:graphic>
            </wp:inline>
          </w:drawing>
        </w:r>
      </w:ins>
    </w:p>
    <w:p w14:paraId="1335AC12" w14:textId="77777777" w:rsidR="008B6FE3" w:rsidRDefault="008B6FE3" w:rsidP="008B6FE3">
      <w:pPr>
        <w:jc w:val="both"/>
        <w:rPr>
          <w:ins w:id="286" w:author="nimisha vilayatrani" w:date="2023-12-11T14:51:00Z"/>
          <w:lang w:val="en-US"/>
        </w:rPr>
      </w:pPr>
    </w:p>
    <w:p w14:paraId="70733257" w14:textId="77777777" w:rsidR="008B6FE3" w:rsidRDefault="008B6FE3" w:rsidP="008B6FE3">
      <w:pPr>
        <w:jc w:val="both"/>
        <w:rPr>
          <w:ins w:id="287" w:author="nimisha vilayatrani" w:date="2023-12-11T14:51:00Z"/>
          <w:lang w:val="en-US"/>
        </w:rPr>
      </w:pPr>
    </w:p>
    <w:p w14:paraId="4756AF65" w14:textId="77777777" w:rsidR="00187205" w:rsidDel="008B6FE3" w:rsidRDefault="00187205">
      <w:pPr>
        <w:rPr>
          <w:del w:id="288" w:author="nimisha vilayatrani" w:date="2023-12-11T14:51:00Z"/>
          <w:lang w:val="en-US"/>
        </w:rPr>
        <w:pPrChange w:id="289" w:author="nimisha vilayatrani" w:date="2023-12-11T14:51:00Z">
          <w:pPr>
            <w:jc w:val="both"/>
          </w:pPr>
        </w:pPrChange>
      </w:pPr>
    </w:p>
    <w:p w14:paraId="63938603" w14:textId="77777777" w:rsidR="00187205" w:rsidDel="008B6FE3" w:rsidRDefault="00187205">
      <w:pPr>
        <w:rPr>
          <w:del w:id="290" w:author="nimisha vilayatrani" w:date="2023-12-11T14:51:00Z"/>
          <w:lang w:val="en-US"/>
        </w:rPr>
        <w:pPrChange w:id="291" w:author="nimisha vilayatrani" w:date="2023-12-11T14:51:00Z">
          <w:pPr>
            <w:jc w:val="both"/>
          </w:pPr>
        </w:pPrChange>
      </w:pPr>
    </w:p>
    <w:p w14:paraId="2D891681" w14:textId="77777777" w:rsidR="00187205" w:rsidDel="008B6FE3" w:rsidRDefault="00187205">
      <w:pPr>
        <w:rPr>
          <w:del w:id="292" w:author="nimisha vilayatrani" w:date="2023-12-11T14:51:00Z"/>
          <w:lang w:val="en-US"/>
        </w:rPr>
        <w:pPrChange w:id="293" w:author="nimisha vilayatrani" w:date="2023-12-11T14:51:00Z">
          <w:pPr>
            <w:jc w:val="both"/>
          </w:pPr>
        </w:pPrChange>
      </w:pPr>
    </w:p>
    <w:p w14:paraId="7F311E8A" w14:textId="77777777" w:rsidR="00187205" w:rsidDel="0067028C" w:rsidRDefault="00187205">
      <w:pPr>
        <w:rPr>
          <w:del w:id="294" w:author="nimisha vilayatrani" w:date="2023-12-11T14:51:00Z"/>
          <w:lang w:val="en-US"/>
        </w:rPr>
      </w:pPr>
    </w:p>
    <w:p w14:paraId="3AE3CCA1" w14:textId="77777777" w:rsidR="0067028C" w:rsidRDefault="0067028C">
      <w:pPr>
        <w:rPr>
          <w:ins w:id="295" w:author="Mahmudur Rahman" w:date="2023-12-11T22:31:00Z"/>
          <w:lang w:val="en-US"/>
        </w:rPr>
      </w:pPr>
    </w:p>
    <w:p w14:paraId="61F56A0A" w14:textId="77777777" w:rsidR="0067028C" w:rsidRDefault="0067028C">
      <w:pPr>
        <w:rPr>
          <w:ins w:id="296" w:author="Mahmudur Rahman" w:date="2023-12-11T22:31:00Z"/>
          <w:lang w:val="en-US"/>
        </w:rPr>
      </w:pPr>
    </w:p>
    <w:p w14:paraId="4F375567" w14:textId="77777777" w:rsidR="0067028C" w:rsidRDefault="0067028C">
      <w:pPr>
        <w:rPr>
          <w:ins w:id="297" w:author="Mahmudur Rahman" w:date="2023-12-11T22:31:00Z"/>
          <w:lang w:val="en-US"/>
        </w:rPr>
      </w:pPr>
    </w:p>
    <w:p w14:paraId="26D98074" w14:textId="77777777" w:rsidR="0067028C" w:rsidRDefault="0067028C">
      <w:pPr>
        <w:rPr>
          <w:ins w:id="298" w:author="Mahmudur Rahman" w:date="2023-12-11T22:31:00Z"/>
          <w:lang w:val="en-US"/>
        </w:rPr>
      </w:pPr>
    </w:p>
    <w:p w14:paraId="1667A583" w14:textId="77777777" w:rsidR="0067028C" w:rsidRDefault="0067028C">
      <w:pPr>
        <w:rPr>
          <w:ins w:id="299" w:author="Mahmudur Rahman" w:date="2023-12-11T22:31:00Z"/>
          <w:lang w:val="en-US"/>
        </w:rPr>
      </w:pPr>
    </w:p>
    <w:p w14:paraId="33B3D75C" w14:textId="77777777" w:rsidR="0067028C" w:rsidRDefault="0067028C">
      <w:pPr>
        <w:rPr>
          <w:ins w:id="300" w:author="Mahmudur Rahman" w:date="2023-12-11T22:31:00Z"/>
          <w:lang w:val="en-US"/>
        </w:rPr>
        <w:pPrChange w:id="301" w:author="nimisha vilayatrani" w:date="2023-12-11T14:51:00Z">
          <w:pPr>
            <w:jc w:val="both"/>
          </w:pPr>
        </w:pPrChange>
      </w:pPr>
    </w:p>
    <w:p w14:paraId="1A6D7F82" w14:textId="77777777" w:rsidR="00187205" w:rsidDel="008B6FE3" w:rsidRDefault="00187205">
      <w:pPr>
        <w:rPr>
          <w:del w:id="302" w:author="nimisha vilayatrani" w:date="2023-12-11T14:51:00Z"/>
          <w:lang w:val="en-US"/>
        </w:rPr>
        <w:pPrChange w:id="303" w:author="nimisha vilayatrani" w:date="2023-12-11T14:51:00Z">
          <w:pPr>
            <w:jc w:val="both"/>
          </w:pPr>
        </w:pPrChange>
      </w:pPr>
    </w:p>
    <w:p w14:paraId="75C15CF0" w14:textId="77777777" w:rsidR="00187205" w:rsidDel="008B6FE3" w:rsidRDefault="00187205">
      <w:pPr>
        <w:rPr>
          <w:del w:id="304" w:author="nimisha vilayatrani" w:date="2023-12-11T14:51:00Z"/>
          <w:lang w:val="en-US"/>
        </w:rPr>
        <w:pPrChange w:id="305" w:author="nimisha vilayatrani" w:date="2023-12-11T14:51:00Z">
          <w:pPr>
            <w:jc w:val="both"/>
          </w:pPr>
        </w:pPrChange>
      </w:pPr>
    </w:p>
    <w:p w14:paraId="161764AB" w14:textId="77777777" w:rsidR="00187205" w:rsidRPr="00973D8D" w:rsidRDefault="00000000">
      <w:pPr>
        <w:rPr>
          <w:lang w:val="en-GB"/>
          <w:rPrChange w:id="306" w:author="Chowdhury Abida Anjum Era" w:date="2023-12-17T17:37:00Z">
            <w:rPr>
              <w:rFonts w:eastAsia="Times New Roman" w:cs="Times New Roman"/>
              <w:sz w:val="24"/>
            </w:rPr>
          </w:rPrChange>
        </w:rPr>
        <w:pPrChange w:id="307" w:author="nimisha vilayatrani" w:date="2023-12-11T14:51:00Z">
          <w:pPr>
            <w:pStyle w:val="Heading2"/>
            <w:numPr>
              <w:numId w:val="0"/>
            </w:numPr>
            <w:ind w:left="0" w:firstLine="0"/>
          </w:pPr>
        </w:pPrChange>
      </w:pPr>
      <w:bookmarkStart w:id="308" w:name="_Toc8"/>
      <w:r w:rsidRPr="00C64BCC">
        <w:rPr>
          <w:lang w:val="en-US"/>
          <w:rPrChange w:id="309" w:author="nimisha vilayatrani" w:date="2023-12-11T15:35:00Z">
            <w:rPr/>
          </w:rPrChange>
        </w:rPr>
        <w:lastRenderedPageBreak/>
        <w:t>Task 1.5</w:t>
      </w:r>
      <w:bookmarkEnd w:id="308"/>
    </w:p>
    <w:p w14:paraId="1A7DA2CE" w14:textId="77777777" w:rsidR="00187205" w:rsidRPr="00BE69B4" w:rsidRDefault="00000000">
      <w:pPr>
        <w:jc w:val="both"/>
        <w:rPr>
          <w:lang w:val="en-US"/>
          <w:rPrChange w:id="310" w:author="nimisha vilayatrani" w:date="2023-12-05T10:50:00Z">
            <w:rPr/>
          </w:rPrChange>
        </w:rPr>
      </w:pPr>
      <w:r>
        <w:rPr>
          <w:lang w:val="en-US"/>
        </w:rPr>
        <w:t xml:space="preserve">Is the browser able to access and display the shop products? If not, what is the issue and how can you solve this issue? </w:t>
      </w:r>
    </w:p>
    <w:p w14:paraId="7F162812" w14:textId="77777777" w:rsidR="007E6212" w:rsidRDefault="007E6212">
      <w:pPr>
        <w:jc w:val="both"/>
        <w:rPr>
          <w:ins w:id="311" w:author="Mahmudur Rahman" w:date="2023-12-11T22:23:00Z"/>
          <w:lang w:val="en-US"/>
        </w:rPr>
      </w:pPr>
    </w:p>
    <w:p w14:paraId="3FB222B8" w14:textId="77777777" w:rsidR="007E6212" w:rsidRDefault="007E6212">
      <w:pPr>
        <w:jc w:val="both"/>
        <w:rPr>
          <w:ins w:id="312" w:author="Mahmudur Rahman" w:date="2023-12-11T22:23:00Z"/>
          <w:lang w:val="en-US"/>
        </w:rPr>
      </w:pPr>
    </w:p>
    <w:p w14:paraId="5D78D1DF" w14:textId="67A70CC5" w:rsidR="007E6212" w:rsidRDefault="007E6212">
      <w:pPr>
        <w:jc w:val="both"/>
        <w:rPr>
          <w:ins w:id="313" w:author="Mahmudur Rahman" w:date="2023-12-11T22:23:00Z"/>
          <w:lang w:val="en-US"/>
        </w:rPr>
      </w:pPr>
      <w:proofErr w:type="gramStart"/>
      <w:ins w:id="314" w:author="Mahmudur Rahman" w:date="2023-12-11T22:27:00Z">
        <w:r>
          <w:rPr>
            <w:lang w:val="en-US"/>
          </w:rPr>
          <w:t>No</w:t>
        </w:r>
        <w:proofErr w:type="gramEnd"/>
        <w:r>
          <w:rPr>
            <w:lang w:val="en-US"/>
          </w:rPr>
          <w:t xml:space="preserve"> it wasn’t showing because the .env file wasn’t updated. For this we have edit the .env file and p</w:t>
        </w:r>
      </w:ins>
      <w:ins w:id="315" w:author="Mahmudur Rahman" w:date="2023-12-11T22:28:00Z">
        <w:r>
          <w:rPr>
            <w:lang w:val="en-US"/>
          </w:rPr>
          <w:t xml:space="preserve">ut the </w:t>
        </w:r>
        <w:proofErr w:type="spellStart"/>
        <w:r>
          <w:rPr>
            <w:lang w:val="en-US"/>
          </w:rPr>
          <w:t>ip</w:t>
        </w:r>
        <w:proofErr w:type="spellEnd"/>
        <w:r>
          <w:rPr>
            <w:lang w:val="en-US"/>
          </w:rPr>
          <w:t xml:space="preserve"> </w:t>
        </w:r>
        <w:r>
          <w:rPr>
            <w:lang w:val="en-US"/>
          </w:rPr>
          <w:fldChar w:fldCharType="begin"/>
        </w:r>
        <w:r>
          <w:rPr>
            <w:lang w:val="en-US"/>
          </w:rPr>
          <w:instrText>HYPERLINK "</w:instrText>
        </w:r>
        <w:r w:rsidRPr="007E6212">
          <w:rPr>
            <w:lang w:val="en-US"/>
          </w:rPr>
          <w:instrText>http://172.22.145.110/</w:instrText>
        </w:r>
        <w:r>
          <w:rPr>
            <w:lang w:val="en-US"/>
          </w:rPr>
          <w:instrText>"</w:instrText>
        </w:r>
        <w:r>
          <w:rPr>
            <w:lang w:val="en-US"/>
          </w:rPr>
        </w:r>
        <w:r>
          <w:rPr>
            <w:lang w:val="en-US"/>
          </w:rPr>
          <w:fldChar w:fldCharType="separate"/>
        </w:r>
        <w:r w:rsidRPr="009118BE">
          <w:rPr>
            <w:rStyle w:val="Hyperlink"/>
            <w:lang w:val="en-US"/>
          </w:rPr>
          <w:t>http://172.22.145.110/</w:t>
        </w:r>
        <w:r>
          <w:rPr>
            <w:lang w:val="en-US"/>
          </w:rPr>
          <w:fldChar w:fldCharType="end"/>
        </w:r>
        <w:r>
          <w:rPr>
            <w:lang w:val="en-US"/>
          </w:rPr>
          <w:t xml:space="preserve"> in the place of local host and then have to do ta</w:t>
        </w:r>
      </w:ins>
      <w:ins w:id="316" w:author="Mahmudur Rahman" w:date="2023-12-11T22:29:00Z">
        <w:r>
          <w:rPr>
            <w:lang w:val="en-US"/>
          </w:rPr>
          <w:t xml:space="preserve">sk 1.3 </w:t>
        </w:r>
        <w:proofErr w:type="spellStart"/>
        <w:r>
          <w:rPr>
            <w:lang w:val="en-US"/>
          </w:rPr>
          <w:t>agein</w:t>
        </w:r>
        <w:proofErr w:type="spellEnd"/>
        <w:r>
          <w:rPr>
            <w:lang w:val="en-US"/>
          </w:rPr>
          <w:t xml:space="preserve"> .While re mob=</w:t>
        </w:r>
        <w:proofErr w:type="spellStart"/>
        <w:r>
          <w:rPr>
            <w:lang w:val="en-US"/>
          </w:rPr>
          <w:t>ving</w:t>
        </w:r>
        <w:proofErr w:type="spellEnd"/>
        <w:r>
          <w:rPr>
            <w:lang w:val="en-US"/>
          </w:rPr>
          <w:t xml:space="preserve"> we have to write this command : </w:t>
        </w:r>
        <w:r w:rsidRPr="007E6212">
          <w:rPr>
            <w:lang w:val="en-US"/>
          </w:rPr>
          <w:t xml:space="preserve">while re moving put this command  </w:t>
        </w:r>
        <w:proofErr w:type="spellStart"/>
        <w:r w:rsidRPr="007E6212">
          <w:rPr>
            <w:lang w:val="en-US"/>
          </w:rPr>
          <w:t>sudo</w:t>
        </w:r>
        <w:proofErr w:type="spellEnd"/>
        <w:r w:rsidRPr="007E6212">
          <w:rPr>
            <w:lang w:val="en-US"/>
          </w:rPr>
          <w:t xml:space="preserve"> </w:t>
        </w:r>
        <w:proofErr w:type="spellStart"/>
        <w:r w:rsidRPr="007E6212">
          <w:rPr>
            <w:lang w:val="en-US"/>
          </w:rPr>
          <w:t>rsync</w:t>
        </w:r>
        <w:proofErr w:type="spellEnd"/>
        <w:r w:rsidRPr="007E6212">
          <w:rPr>
            <w:lang w:val="en-US"/>
          </w:rPr>
          <w:t xml:space="preserve"> -av /var/www/html/store-</w:t>
        </w:r>
        <w:proofErr w:type="spellStart"/>
        <w:r w:rsidRPr="007E6212">
          <w:rPr>
            <w:lang w:val="en-US"/>
          </w:rPr>
          <w:t>ui</w:t>
        </w:r>
        <w:proofErr w:type="spellEnd"/>
        <w:r w:rsidRPr="007E6212">
          <w:rPr>
            <w:lang w:val="en-US"/>
          </w:rPr>
          <w:t>/build/* /var/www/html/</w:t>
        </w:r>
        <w:r>
          <w:rPr>
            <w:lang w:val="en-US"/>
          </w:rPr>
          <w:t xml:space="preserve">. </w:t>
        </w:r>
      </w:ins>
      <w:ins w:id="317" w:author="Mahmudur Rahman" w:date="2023-12-14T11:51:00Z">
        <w:r w:rsidR="00C15DCD">
          <w:rPr>
            <w:lang w:val="en-US"/>
          </w:rPr>
          <w:t xml:space="preserve">The screenshot is </w:t>
        </w:r>
        <w:proofErr w:type="gramStart"/>
        <w:r w:rsidR="00C15DCD">
          <w:rPr>
            <w:lang w:val="en-US"/>
          </w:rPr>
          <w:t>attach</w:t>
        </w:r>
        <w:proofErr w:type="gramEnd"/>
        <w:r w:rsidR="00C15DCD">
          <w:rPr>
            <w:lang w:val="en-US"/>
          </w:rPr>
          <w:t xml:space="preserve"> belo</w:t>
        </w:r>
      </w:ins>
      <w:ins w:id="318" w:author="Mahmudur Rahman" w:date="2023-12-14T11:52:00Z">
        <w:r w:rsidR="00C15DCD">
          <w:rPr>
            <w:lang w:val="en-US"/>
          </w:rPr>
          <w:t>w:</w:t>
        </w:r>
      </w:ins>
    </w:p>
    <w:p w14:paraId="6336B093" w14:textId="77777777" w:rsidR="007E6212" w:rsidRDefault="007E6212">
      <w:pPr>
        <w:jc w:val="both"/>
        <w:rPr>
          <w:ins w:id="319" w:author="Mahmudur Rahman" w:date="2023-12-11T22:23:00Z"/>
          <w:lang w:val="en-US"/>
        </w:rPr>
      </w:pPr>
    </w:p>
    <w:p w14:paraId="015C93B3" w14:textId="77777777" w:rsidR="007E6212" w:rsidRDefault="007E6212">
      <w:pPr>
        <w:jc w:val="both"/>
        <w:rPr>
          <w:ins w:id="320" w:author="Mahmudur Rahman" w:date="2023-12-11T22:23:00Z"/>
          <w:lang w:val="en-US"/>
        </w:rPr>
      </w:pPr>
    </w:p>
    <w:p w14:paraId="60DB7287" w14:textId="7C3466E7" w:rsidR="00187205" w:rsidDel="007E6212" w:rsidRDefault="00000000">
      <w:pPr>
        <w:jc w:val="both"/>
        <w:rPr>
          <w:del w:id="321" w:author="Mahmudur Rahman" w:date="2023-12-11T22:23:00Z"/>
          <w:lang w:val="en-US"/>
        </w:rPr>
      </w:pPr>
      <w:del w:id="322" w:author="Mahmudur Rahman" w:date="2023-12-11T22:23:00Z">
        <w:r w:rsidDel="007E6212">
          <w:rPr>
            <w:lang w:val="en-US"/>
          </w:rPr>
          <w:delText>Add below the screenshot of the store-ui from browser with the product deals including the URL.</w:delText>
        </w:r>
      </w:del>
    </w:p>
    <w:p w14:paraId="5DC5A000" w14:textId="77777777" w:rsidR="00187205" w:rsidRDefault="00187205">
      <w:pPr>
        <w:jc w:val="both"/>
        <w:rPr>
          <w:lang w:val="en-US"/>
        </w:rPr>
      </w:pPr>
    </w:p>
    <w:p w14:paraId="3EF34DD4" w14:textId="70583CEB" w:rsidR="00471D20" w:rsidRDefault="00C15DCD">
      <w:pPr>
        <w:rPr>
          <w:lang w:val="en-US"/>
        </w:rPr>
      </w:pPr>
      <w:ins w:id="323" w:author="Mahmudur Rahman" w:date="2023-12-14T11:49:00Z">
        <w:r>
          <w:rPr>
            <w:noProof/>
            <w:lang w:val="en-US"/>
            <w14:ligatures w14:val="standardContextual"/>
          </w:rPr>
          <w:drawing>
            <wp:inline distT="0" distB="0" distL="0" distR="0" wp14:anchorId="0425E6F4" wp14:editId="0DFF612B">
              <wp:extent cx="5759450" cy="2814955"/>
              <wp:effectExtent l="0" t="0" r="0" b="4445"/>
              <wp:docPr id="129261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8248"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814955"/>
                      </a:xfrm>
                      <a:prstGeom prst="rect">
                        <a:avLst/>
                      </a:prstGeom>
                    </pic:spPr>
                  </pic:pic>
                </a:graphicData>
              </a:graphic>
            </wp:inline>
          </w:drawing>
        </w:r>
      </w:ins>
    </w:p>
    <w:p w14:paraId="3EC2D9FE" w14:textId="77777777" w:rsidR="00187205" w:rsidRDefault="00187205">
      <w:pPr>
        <w:rPr>
          <w:lang w:val="en-US"/>
        </w:rPr>
      </w:pPr>
    </w:p>
    <w:p w14:paraId="5431BFA3" w14:textId="77777777" w:rsidR="00187205" w:rsidRDefault="00187205">
      <w:pPr>
        <w:rPr>
          <w:lang w:val="en-US"/>
        </w:rPr>
      </w:pPr>
    </w:p>
    <w:p w14:paraId="1391B7C5" w14:textId="77777777" w:rsidR="00187205" w:rsidRDefault="00187205">
      <w:pPr>
        <w:rPr>
          <w:lang w:val="en-US"/>
        </w:rPr>
      </w:pPr>
    </w:p>
    <w:p w14:paraId="5843B517" w14:textId="77777777" w:rsidR="00187205" w:rsidRDefault="00187205">
      <w:pPr>
        <w:rPr>
          <w:lang w:val="en-US"/>
        </w:rPr>
      </w:pPr>
    </w:p>
    <w:p w14:paraId="388719DC" w14:textId="77777777" w:rsidR="00187205" w:rsidDel="00CB1901" w:rsidRDefault="00187205">
      <w:pPr>
        <w:rPr>
          <w:del w:id="324" w:author="nimisha vilayatrani" w:date="2023-12-05T11:27:00Z"/>
          <w:lang w:val="en-US"/>
        </w:rPr>
      </w:pPr>
    </w:p>
    <w:p w14:paraId="31F7D2FB" w14:textId="20426D6E" w:rsidR="00187205" w:rsidRPr="00BE69B4" w:rsidDel="00CB1901" w:rsidRDefault="00000000">
      <w:pPr>
        <w:pStyle w:val="Heading1"/>
        <w:rPr>
          <w:del w:id="325" w:author="nimisha vilayatrani" w:date="2023-12-05T11:27:00Z"/>
          <w:lang w:val="en-US"/>
          <w:rPrChange w:id="326" w:author="nimisha vilayatrani" w:date="2023-12-05T10:50:00Z">
            <w:rPr>
              <w:del w:id="327" w:author="nimisha vilayatrani" w:date="2023-12-05T11:27:00Z"/>
            </w:rPr>
          </w:rPrChange>
        </w:rPr>
      </w:pPr>
      <w:bookmarkStart w:id="328" w:name="_Toc9"/>
      <w:del w:id="329" w:author="nimisha vilayatrani" w:date="2023-12-05T11:27:00Z">
        <w:r w:rsidRPr="00BE69B4" w:rsidDel="00CB1901">
          <w:rPr>
            <w:b w:val="0"/>
            <w:bCs w:val="0"/>
            <w:lang w:val="en-US"/>
            <w:rPrChange w:id="330" w:author="nimisha vilayatrani" w:date="2023-12-05T10:50:00Z">
              <w:rPr>
                <w:b w:val="0"/>
                <w:bCs w:val="0"/>
              </w:rPr>
            </w:rPrChange>
          </w:rPr>
          <w:delText>Part 2 - AWS Elastic Containers</w:delText>
        </w:r>
        <w:bookmarkEnd w:id="328"/>
      </w:del>
    </w:p>
    <w:p w14:paraId="0B65BAA8" w14:textId="7FE14DD9" w:rsidR="00187205" w:rsidDel="00CB1901" w:rsidRDefault="00000000">
      <w:pPr>
        <w:jc w:val="both"/>
        <w:rPr>
          <w:del w:id="331" w:author="nimisha vilayatrani" w:date="2023-12-05T11:27:00Z"/>
          <w:rFonts w:cs="Lato"/>
          <w:lang w:val="en-US"/>
        </w:rPr>
      </w:pPr>
      <w:del w:id="332" w:author="nimisha vilayatrani" w:date="2023-12-05T11:27:00Z">
        <w:r w:rsidDel="00CB1901">
          <w:rPr>
            <w:rFonts w:cs="Lato"/>
            <w:lang w:val="en-US"/>
          </w:rPr>
          <w:delText>Introduction: Now, you have decided to use the AWS Container approach. After doing research, you want to deploy the store-UI using the container cloud services of AWS.</w:delText>
        </w:r>
      </w:del>
    </w:p>
    <w:p w14:paraId="58B67FD8" w14:textId="4A6D562E" w:rsidR="00187205" w:rsidRPr="00B81E41" w:rsidDel="00CB1901" w:rsidRDefault="00000000">
      <w:pPr>
        <w:pStyle w:val="Heading2"/>
        <w:numPr>
          <w:ilvl w:val="0"/>
          <w:numId w:val="0"/>
        </w:numPr>
        <w:rPr>
          <w:del w:id="333" w:author="nimisha vilayatrani" w:date="2023-12-05T11:27:00Z"/>
        </w:rPr>
      </w:pPr>
      <w:bookmarkStart w:id="334" w:name="_Toc10"/>
      <w:del w:id="335" w:author="nimisha vilayatrani" w:date="2023-12-05T11:27:00Z">
        <w:r w:rsidRPr="00B81E41" w:rsidDel="00CB1901">
          <w:delText>Task 2.1</w:delText>
        </w:r>
        <w:bookmarkEnd w:id="334"/>
      </w:del>
    </w:p>
    <w:p w14:paraId="6C535FE0" w14:textId="312646EA" w:rsidR="00187205" w:rsidDel="00CB1901" w:rsidRDefault="00000000">
      <w:pPr>
        <w:jc w:val="both"/>
        <w:rPr>
          <w:del w:id="336" w:author="nimisha vilayatrani" w:date="2023-12-05T11:27:00Z"/>
          <w:lang w:val="en-US"/>
        </w:rPr>
      </w:pPr>
      <w:del w:id="337" w:author="nimisha vilayatrani" w:date="2023-12-05T11:27:00Z">
        <w:r w:rsidDel="00CB1901">
          <w:rPr>
            <w:lang w:val="en-US"/>
          </w:rPr>
          <w:delText xml:space="preserve">First, you need to push the store-ui image to the AWS Elastic Container Registry which will be used by the AWS Elastic Container Service. Find the Elastic Container Registry  service from the search menu of AWS. (Hint: You can use the public repository.) Write the steps you </w:delText>
        </w:r>
        <w:r w:rsidDel="00CB1901">
          <w:rPr>
            <w:lang w:val="en-US"/>
          </w:rPr>
          <w:lastRenderedPageBreak/>
          <w:delText xml:space="preserve">followed to push the image to AWS Container Registry and add the screenshot of the image on the AWS Container Registry. </w:delText>
        </w:r>
      </w:del>
    </w:p>
    <w:p w14:paraId="55920F7B" w14:textId="247B4B5D" w:rsidR="00187205" w:rsidDel="00CB1901" w:rsidRDefault="00187205">
      <w:pPr>
        <w:jc w:val="both"/>
        <w:rPr>
          <w:del w:id="338" w:author="nimisha vilayatrani" w:date="2023-12-05T11:27:00Z"/>
          <w:lang w:val="en-US"/>
        </w:rPr>
      </w:pPr>
    </w:p>
    <w:p w14:paraId="5F68CC4E" w14:textId="2906E5C9" w:rsidR="00187205" w:rsidDel="00CB1901" w:rsidRDefault="00187205">
      <w:pPr>
        <w:jc w:val="both"/>
        <w:rPr>
          <w:del w:id="339" w:author="nimisha vilayatrani" w:date="2023-12-05T11:27:00Z"/>
          <w:lang w:val="en-US"/>
        </w:rPr>
      </w:pPr>
    </w:p>
    <w:p w14:paraId="5272B862" w14:textId="08AA0FF0" w:rsidR="00187205" w:rsidDel="00CB1901" w:rsidRDefault="00187205">
      <w:pPr>
        <w:jc w:val="both"/>
        <w:rPr>
          <w:del w:id="340" w:author="nimisha vilayatrani" w:date="2023-12-05T11:27:00Z"/>
          <w:lang w:val="en-US"/>
        </w:rPr>
      </w:pPr>
    </w:p>
    <w:p w14:paraId="16185E99" w14:textId="7F321B56" w:rsidR="00187205" w:rsidDel="00CB1901" w:rsidRDefault="00187205">
      <w:pPr>
        <w:jc w:val="both"/>
        <w:rPr>
          <w:del w:id="341" w:author="nimisha vilayatrani" w:date="2023-12-05T11:27:00Z"/>
          <w:lang w:val="en-US"/>
        </w:rPr>
      </w:pPr>
    </w:p>
    <w:p w14:paraId="3FF1C2A3" w14:textId="7F007990" w:rsidR="00187205" w:rsidRPr="00B81E41" w:rsidDel="00CB1901" w:rsidRDefault="00000000">
      <w:pPr>
        <w:pStyle w:val="Heading2"/>
        <w:numPr>
          <w:ilvl w:val="0"/>
          <w:numId w:val="0"/>
        </w:numPr>
        <w:rPr>
          <w:del w:id="342" w:author="nimisha vilayatrani" w:date="2023-12-05T11:27:00Z"/>
        </w:rPr>
      </w:pPr>
      <w:bookmarkStart w:id="343" w:name="_Toc11"/>
      <w:del w:id="344" w:author="nimisha vilayatrani" w:date="2023-12-05T11:27:00Z">
        <w:r w:rsidRPr="00B81E41" w:rsidDel="00CB1901">
          <w:delText>Task 2.2</w:delText>
        </w:r>
        <w:bookmarkEnd w:id="343"/>
      </w:del>
    </w:p>
    <w:p w14:paraId="38C4C3C1" w14:textId="6EFACE88" w:rsidR="00187205" w:rsidDel="00CB1901" w:rsidRDefault="00000000">
      <w:pPr>
        <w:jc w:val="both"/>
        <w:rPr>
          <w:del w:id="345" w:author="nimisha vilayatrani" w:date="2023-12-05T11:27:00Z"/>
          <w:lang w:val="en-US"/>
        </w:rPr>
      </w:pPr>
      <w:del w:id="346" w:author="nimisha vilayatrani" w:date="2023-12-05T11:27:00Z">
        <w:r w:rsidDel="00CB1901">
          <w:rPr>
            <w:lang w:val="en-US"/>
          </w:rPr>
          <w:delText>Now, you need to create the cluster, (Hint: use AWS Fargate (serverless) as the infrastructure.) Write the steps you followed for the setting-up the cluster and add the screenshot of the cluster on AWS.</w:delText>
        </w:r>
      </w:del>
    </w:p>
    <w:p w14:paraId="6F968319" w14:textId="26D218F7" w:rsidR="00187205" w:rsidDel="00CB1901" w:rsidRDefault="00187205">
      <w:pPr>
        <w:jc w:val="both"/>
        <w:rPr>
          <w:del w:id="347" w:author="nimisha vilayatrani" w:date="2023-12-05T11:27:00Z"/>
          <w:lang w:val="en-US"/>
        </w:rPr>
      </w:pPr>
    </w:p>
    <w:p w14:paraId="7C305AED" w14:textId="65148263" w:rsidR="00187205" w:rsidDel="00CB1901" w:rsidRDefault="00187205">
      <w:pPr>
        <w:jc w:val="both"/>
        <w:rPr>
          <w:del w:id="348" w:author="nimisha vilayatrani" w:date="2023-12-05T11:27:00Z"/>
          <w:lang w:val="en-US"/>
        </w:rPr>
      </w:pPr>
    </w:p>
    <w:p w14:paraId="661D383F" w14:textId="5EDAF4D1" w:rsidR="00187205" w:rsidDel="00CB1901" w:rsidRDefault="00187205">
      <w:pPr>
        <w:jc w:val="both"/>
        <w:rPr>
          <w:del w:id="349" w:author="nimisha vilayatrani" w:date="2023-12-05T11:27:00Z"/>
          <w:lang w:val="en-US"/>
        </w:rPr>
      </w:pPr>
    </w:p>
    <w:p w14:paraId="0A03B65C" w14:textId="10EEE280" w:rsidR="00187205" w:rsidDel="00CB1901" w:rsidRDefault="00187205">
      <w:pPr>
        <w:jc w:val="both"/>
        <w:rPr>
          <w:del w:id="350" w:author="nimisha vilayatrani" w:date="2023-12-05T11:27:00Z"/>
          <w:lang w:val="en-US"/>
        </w:rPr>
      </w:pPr>
    </w:p>
    <w:p w14:paraId="4B77A95C" w14:textId="1A2153D0" w:rsidR="00187205" w:rsidRPr="00B81E41" w:rsidDel="00CB1901" w:rsidRDefault="00000000">
      <w:pPr>
        <w:pStyle w:val="Heading2"/>
        <w:numPr>
          <w:ilvl w:val="0"/>
          <w:numId w:val="0"/>
        </w:numPr>
        <w:rPr>
          <w:del w:id="351" w:author="nimisha vilayatrani" w:date="2023-12-05T11:27:00Z"/>
        </w:rPr>
      </w:pPr>
      <w:bookmarkStart w:id="352" w:name="_Toc12"/>
      <w:del w:id="353" w:author="nimisha vilayatrani" w:date="2023-12-05T11:27:00Z">
        <w:r w:rsidRPr="00B81E41" w:rsidDel="00CB1901">
          <w:delText>Task 2.3</w:delText>
        </w:r>
        <w:bookmarkEnd w:id="352"/>
      </w:del>
    </w:p>
    <w:p w14:paraId="48A90244" w14:textId="098C33AB" w:rsidR="00187205" w:rsidDel="00CB1901" w:rsidRDefault="00000000">
      <w:pPr>
        <w:jc w:val="both"/>
        <w:rPr>
          <w:del w:id="354" w:author="nimisha vilayatrani" w:date="2023-12-05T11:27:00Z"/>
          <w:lang w:val="en-US"/>
        </w:rPr>
      </w:pPr>
      <w:del w:id="355" w:author="nimisha vilayatrani" w:date="2023-12-05T11:27:00Z">
        <w:r w:rsidDel="00CB1901">
          <w:rPr>
            <w:lang w:val="en-US"/>
          </w:rPr>
          <w:delText xml:space="preserve">Now, you need to create a task for the cluster service. (Hint: go to the task from the left menu, select the default options and then add the image URL from the AWS Container registry, where you just pushed the image to). Add the screenshot of the task that you just created. </w:delText>
        </w:r>
      </w:del>
    </w:p>
    <w:p w14:paraId="16C8CE5C" w14:textId="62A6E6E2" w:rsidR="00187205" w:rsidDel="00CB1901" w:rsidRDefault="00187205">
      <w:pPr>
        <w:jc w:val="both"/>
        <w:rPr>
          <w:del w:id="356" w:author="nimisha vilayatrani" w:date="2023-12-05T11:27:00Z"/>
          <w:lang w:val="en-US"/>
        </w:rPr>
      </w:pPr>
    </w:p>
    <w:p w14:paraId="30A1693A" w14:textId="37F45C0C" w:rsidR="00187205" w:rsidDel="00CB1901" w:rsidRDefault="00187205">
      <w:pPr>
        <w:jc w:val="both"/>
        <w:rPr>
          <w:del w:id="357" w:author="nimisha vilayatrani" w:date="2023-12-05T11:27:00Z"/>
          <w:lang w:val="en-US"/>
        </w:rPr>
      </w:pPr>
    </w:p>
    <w:p w14:paraId="3B4EACB0" w14:textId="347BFA13" w:rsidR="00187205" w:rsidDel="00CB1901" w:rsidRDefault="00187205">
      <w:pPr>
        <w:jc w:val="both"/>
        <w:rPr>
          <w:del w:id="358" w:author="nimisha vilayatrani" w:date="2023-12-05T11:27:00Z"/>
          <w:lang w:val="en-US"/>
        </w:rPr>
      </w:pPr>
    </w:p>
    <w:p w14:paraId="5443B4E0" w14:textId="133569D8" w:rsidR="00187205" w:rsidDel="00CB1901" w:rsidRDefault="00187205">
      <w:pPr>
        <w:jc w:val="both"/>
        <w:rPr>
          <w:del w:id="359" w:author="nimisha vilayatrani" w:date="2023-12-05T11:27:00Z"/>
          <w:lang w:val="en-US"/>
        </w:rPr>
      </w:pPr>
    </w:p>
    <w:p w14:paraId="447EE684" w14:textId="6691A9C6" w:rsidR="00187205" w:rsidRPr="00B81E41" w:rsidDel="00CB1901" w:rsidRDefault="00000000">
      <w:pPr>
        <w:pStyle w:val="Heading2"/>
        <w:numPr>
          <w:ilvl w:val="0"/>
          <w:numId w:val="0"/>
        </w:numPr>
        <w:rPr>
          <w:del w:id="360" w:author="nimisha vilayatrani" w:date="2023-12-05T11:27:00Z"/>
        </w:rPr>
      </w:pPr>
      <w:bookmarkStart w:id="361" w:name="_Toc13"/>
      <w:del w:id="362" w:author="nimisha vilayatrani" w:date="2023-12-05T11:27:00Z">
        <w:r w:rsidRPr="00B81E41" w:rsidDel="00CB1901">
          <w:delText>Task 2.4</w:delText>
        </w:r>
        <w:bookmarkEnd w:id="361"/>
      </w:del>
    </w:p>
    <w:p w14:paraId="535E3A6E" w14:textId="760F701C" w:rsidR="00187205" w:rsidDel="00CB1901" w:rsidRDefault="00000000">
      <w:pPr>
        <w:jc w:val="both"/>
        <w:rPr>
          <w:del w:id="363" w:author="nimisha vilayatrani" w:date="2023-12-05T11:27:00Z"/>
          <w:lang w:val="en-US"/>
        </w:rPr>
      </w:pPr>
      <w:del w:id="364" w:author="nimisha vilayatrani" w:date="2023-12-05T11:27:00Z">
        <w:r w:rsidDel="00CB1901">
          <w:rPr>
            <w:lang w:val="en-US"/>
          </w:rPr>
          <w:delText>Now, you can create a service with the task defined in Task 2.3. (Hint: go to the cluster menu and click on the create button from the service option, follows the options and select the task family that you just created before and then click on create). Take the screenshot and add below.</w:delText>
        </w:r>
      </w:del>
    </w:p>
    <w:p w14:paraId="60F47E0D" w14:textId="494CDBC8" w:rsidR="00187205" w:rsidDel="00CB1901" w:rsidRDefault="00187205">
      <w:pPr>
        <w:jc w:val="both"/>
        <w:rPr>
          <w:del w:id="365" w:author="nimisha vilayatrani" w:date="2023-12-05T11:27:00Z"/>
          <w:lang w:val="en-US"/>
        </w:rPr>
      </w:pPr>
    </w:p>
    <w:p w14:paraId="1E94AEBD" w14:textId="24985A01" w:rsidR="00187205" w:rsidDel="00CB1901" w:rsidRDefault="00187205">
      <w:pPr>
        <w:jc w:val="both"/>
        <w:rPr>
          <w:del w:id="366" w:author="nimisha vilayatrani" w:date="2023-12-05T11:27:00Z"/>
          <w:lang w:val="en-US"/>
        </w:rPr>
      </w:pPr>
    </w:p>
    <w:p w14:paraId="49003F5C" w14:textId="03C1A3BF" w:rsidR="00187205" w:rsidDel="00CB1901" w:rsidRDefault="00187205">
      <w:pPr>
        <w:jc w:val="both"/>
        <w:rPr>
          <w:del w:id="367" w:author="nimisha vilayatrani" w:date="2023-12-05T11:27:00Z"/>
          <w:lang w:val="en-US"/>
        </w:rPr>
      </w:pPr>
    </w:p>
    <w:p w14:paraId="298B76D4" w14:textId="36B37F86" w:rsidR="00187205" w:rsidDel="00CB1901" w:rsidRDefault="00187205">
      <w:pPr>
        <w:jc w:val="both"/>
        <w:rPr>
          <w:del w:id="368" w:author="nimisha vilayatrani" w:date="2023-12-05T11:27:00Z"/>
          <w:lang w:val="en-US"/>
        </w:rPr>
      </w:pPr>
    </w:p>
    <w:p w14:paraId="665A64A7" w14:textId="1F3006CE" w:rsidR="00187205" w:rsidDel="00CB1901" w:rsidRDefault="00187205">
      <w:pPr>
        <w:jc w:val="both"/>
        <w:rPr>
          <w:del w:id="369" w:author="nimisha vilayatrani" w:date="2023-12-05T11:27:00Z"/>
          <w:lang w:val="en-US"/>
        </w:rPr>
      </w:pPr>
    </w:p>
    <w:p w14:paraId="34D43901" w14:textId="1081DF7C" w:rsidR="00187205" w:rsidDel="00CB1901" w:rsidRDefault="00187205">
      <w:pPr>
        <w:jc w:val="both"/>
        <w:rPr>
          <w:del w:id="370" w:author="nimisha vilayatrani" w:date="2023-12-05T11:27:00Z"/>
          <w:lang w:val="en-US"/>
        </w:rPr>
      </w:pPr>
    </w:p>
    <w:p w14:paraId="4C9BA923" w14:textId="1B427826" w:rsidR="00187205" w:rsidRPr="00B81E41" w:rsidDel="00CB1901" w:rsidRDefault="00000000">
      <w:pPr>
        <w:pStyle w:val="Heading2"/>
        <w:numPr>
          <w:ilvl w:val="0"/>
          <w:numId w:val="0"/>
        </w:numPr>
        <w:rPr>
          <w:del w:id="371" w:author="nimisha vilayatrani" w:date="2023-12-05T11:27:00Z"/>
        </w:rPr>
      </w:pPr>
      <w:bookmarkStart w:id="372" w:name="_Toc14"/>
      <w:del w:id="373" w:author="nimisha vilayatrani" w:date="2023-12-05T11:27:00Z">
        <w:r w:rsidRPr="00B81E41" w:rsidDel="00CB1901">
          <w:delText>Task 2.5</w:delText>
        </w:r>
        <w:bookmarkEnd w:id="372"/>
      </w:del>
    </w:p>
    <w:p w14:paraId="0AB49263" w14:textId="3066A3FB" w:rsidR="00187205" w:rsidRPr="00BE69B4" w:rsidDel="00CB1901" w:rsidRDefault="00000000">
      <w:pPr>
        <w:jc w:val="both"/>
        <w:rPr>
          <w:del w:id="374" w:author="nimisha vilayatrani" w:date="2023-12-05T11:27:00Z"/>
          <w:lang w:val="en-US"/>
          <w:rPrChange w:id="375" w:author="nimisha vilayatrani" w:date="2023-12-05T10:50:00Z">
            <w:rPr>
              <w:del w:id="376" w:author="nimisha vilayatrani" w:date="2023-12-05T11:27:00Z"/>
            </w:rPr>
          </w:rPrChange>
        </w:rPr>
      </w:pPr>
      <w:del w:id="377" w:author="nimisha vilayatrani" w:date="2023-12-05T11:27:00Z">
        <w:r w:rsidDel="00CB1901">
          <w:rPr>
            <w:lang w:val="en-US"/>
          </w:rPr>
          <w:delText>Now, click on the tasks, and find the public ip of it, try to see if you can view the shop UI, if not try to ping the IP address. What do you think is the issue?</w:delText>
        </w:r>
      </w:del>
    </w:p>
    <w:p w14:paraId="4C609E4E" w14:textId="5C450182" w:rsidR="00187205" w:rsidRPr="00BE69B4" w:rsidDel="00CB1901" w:rsidRDefault="00000000">
      <w:pPr>
        <w:jc w:val="both"/>
        <w:rPr>
          <w:del w:id="378" w:author="nimisha vilayatrani" w:date="2023-12-05T11:27:00Z"/>
          <w:lang w:val="en-US"/>
          <w:rPrChange w:id="379" w:author="nimisha vilayatrani" w:date="2023-12-05T10:50:00Z">
            <w:rPr>
              <w:del w:id="380" w:author="nimisha vilayatrani" w:date="2023-12-05T11:27:00Z"/>
            </w:rPr>
          </w:rPrChange>
        </w:rPr>
      </w:pPr>
      <w:del w:id="381" w:author="nimisha vilayatrani" w:date="2023-12-05T11:27:00Z">
        <w:r w:rsidDel="00CB1901">
          <w:rPr>
            <w:lang w:val="en-US"/>
          </w:rPr>
          <w:delText xml:space="preserve">(Hint: Modify the inbound and outbound rules in the security group associated with your cluster. Allow traffic on the necessary ports.) </w:delText>
        </w:r>
      </w:del>
    </w:p>
    <w:p w14:paraId="31A5F4F9" w14:textId="5E57BE5A" w:rsidR="00187205" w:rsidRPr="00BE69B4" w:rsidDel="00CB1901" w:rsidRDefault="00187205">
      <w:pPr>
        <w:jc w:val="both"/>
        <w:rPr>
          <w:del w:id="382" w:author="nimisha vilayatrani" w:date="2023-12-05T11:27:00Z"/>
          <w:lang w:val="en-US"/>
          <w:rPrChange w:id="383" w:author="nimisha vilayatrani" w:date="2023-12-05T10:50:00Z">
            <w:rPr>
              <w:del w:id="384" w:author="nimisha vilayatrani" w:date="2023-12-05T11:27:00Z"/>
            </w:rPr>
          </w:rPrChange>
        </w:rPr>
      </w:pPr>
    </w:p>
    <w:p w14:paraId="46B3B7BE" w14:textId="7BF0BF49" w:rsidR="00187205" w:rsidDel="00CB1901" w:rsidRDefault="00000000">
      <w:pPr>
        <w:jc w:val="both"/>
        <w:rPr>
          <w:del w:id="385" w:author="nimisha vilayatrani" w:date="2023-12-05T11:27:00Z"/>
          <w:lang w:val="en-US"/>
        </w:rPr>
      </w:pPr>
      <w:del w:id="386" w:author="nimisha vilayatrani" w:date="2023-12-05T11:27:00Z">
        <w:r w:rsidDel="00CB1901">
          <w:rPr>
            <w:lang w:val="en-US"/>
          </w:rPr>
          <w:delText>Write down the necessary ports that you modify in order to view the application and allow the ping to the IP  address.</w:delText>
        </w:r>
      </w:del>
    </w:p>
    <w:p w14:paraId="779CD235" w14:textId="5DE75F2F" w:rsidR="00187205" w:rsidDel="00CB1901" w:rsidRDefault="00187205">
      <w:pPr>
        <w:jc w:val="both"/>
        <w:rPr>
          <w:del w:id="387" w:author="nimisha vilayatrani" w:date="2023-12-05T11:27:00Z"/>
          <w:lang w:val="en-US"/>
        </w:rPr>
      </w:pPr>
    </w:p>
    <w:p w14:paraId="56392174" w14:textId="103B7E18" w:rsidR="00187205" w:rsidDel="00CB1901" w:rsidRDefault="00187205">
      <w:pPr>
        <w:jc w:val="both"/>
        <w:rPr>
          <w:del w:id="388" w:author="nimisha vilayatrani" w:date="2023-12-05T11:27:00Z"/>
          <w:lang w:val="en-US"/>
        </w:rPr>
      </w:pPr>
    </w:p>
    <w:p w14:paraId="68C5560D" w14:textId="55612766" w:rsidR="00187205" w:rsidDel="00CB1901" w:rsidRDefault="00187205">
      <w:pPr>
        <w:jc w:val="both"/>
        <w:rPr>
          <w:del w:id="389" w:author="nimisha vilayatrani" w:date="2023-12-05T11:27:00Z"/>
          <w:lang w:val="en-US"/>
        </w:rPr>
      </w:pPr>
    </w:p>
    <w:p w14:paraId="758314AD" w14:textId="0B31553D" w:rsidR="00187205" w:rsidDel="00CB1901" w:rsidRDefault="00187205">
      <w:pPr>
        <w:jc w:val="both"/>
        <w:rPr>
          <w:del w:id="390" w:author="nimisha vilayatrani" w:date="2023-12-05T11:27:00Z"/>
          <w:lang w:val="en-US"/>
        </w:rPr>
      </w:pPr>
    </w:p>
    <w:p w14:paraId="40BD1687" w14:textId="2B4744BB" w:rsidR="00187205" w:rsidRPr="00B81E41" w:rsidDel="00CB1901" w:rsidRDefault="00000000">
      <w:pPr>
        <w:pStyle w:val="Heading2"/>
        <w:numPr>
          <w:ilvl w:val="0"/>
          <w:numId w:val="0"/>
        </w:numPr>
        <w:rPr>
          <w:del w:id="391" w:author="nimisha vilayatrani" w:date="2023-12-05T11:27:00Z"/>
        </w:rPr>
      </w:pPr>
      <w:bookmarkStart w:id="392" w:name="_Toc15"/>
      <w:del w:id="393" w:author="nimisha vilayatrani" w:date="2023-12-05T11:27:00Z">
        <w:r w:rsidRPr="00B81E41" w:rsidDel="00CB1901">
          <w:delText>Task 2.6</w:delText>
        </w:r>
        <w:bookmarkEnd w:id="392"/>
      </w:del>
    </w:p>
    <w:p w14:paraId="3115FF41" w14:textId="5E264606" w:rsidR="00187205" w:rsidRPr="00BE69B4" w:rsidDel="00CB1901" w:rsidRDefault="00000000">
      <w:pPr>
        <w:jc w:val="both"/>
        <w:rPr>
          <w:del w:id="394" w:author="nimisha vilayatrani" w:date="2023-12-05T11:27:00Z"/>
          <w:lang w:val="en-US"/>
          <w:rPrChange w:id="395" w:author="nimisha vilayatrani" w:date="2023-12-05T10:50:00Z">
            <w:rPr>
              <w:del w:id="396" w:author="nimisha vilayatrani" w:date="2023-12-05T11:27:00Z"/>
            </w:rPr>
          </w:rPrChange>
        </w:rPr>
      </w:pPr>
      <w:del w:id="397" w:author="nimisha vilayatrani" w:date="2023-12-05T11:27:00Z">
        <w:r w:rsidDel="00CB1901">
          <w:rPr>
            <w:lang w:val="en-US"/>
          </w:rPr>
          <w:delText>Is the browser able to access and display the shop products? If not, what is the issue and how can you solve this issue? (Hint: try to look into the inspect window of your browser)</w:delText>
        </w:r>
      </w:del>
    </w:p>
    <w:p w14:paraId="33EE1BA8" w14:textId="62415C3C" w:rsidR="00187205" w:rsidDel="00CB1901" w:rsidRDefault="00000000">
      <w:pPr>
        <w:jc w:val="both"/>
        <w:rPr>
          <w:del w:id="398" w:author="nimisha vilayatrani" w:date="2023-12-05T11:27:00Z"/>
          <w:lang w:val="en-US"/>
        </w:rPr>
      </w:pPr>
      <w:del w:id="399" w:author="nimisha vilayatrani" w:date="2023-12-05T11:27:00Z">
        <w:r w:rsidDel="00CB1901">
          <w:rPr>
            <w:lang w:val="en-US"/>
          </w:rPr>
          <w:delText>Add screenshot of the store-ui from the browser with the AWS URL.</w:delText>
        </w:r>
      </w:del>
    </w:p>
    <w:p w14:paraId="50A7DAF7" w14:textId="007C5C5E" w:rsidR="00187205" w:rsidDel="00CB1901" w:rsidRDefault="00187205">
      <w:pPr>
        <w:jc w:val="both"/>
        <w:rPr>
          <w:del w:id="400" w:author="nimisha vilayatrani" w:date="2023-12-05T11:27:00Z"/>
          <w:lang w:val="en-US"/>
        </w:rPr>
      </w:pPr>
    </w:p>
    <w:p w14:paraId="528814E3" w14:textId="3DF02B36" w:rsidR="00187205" w:rsidDel="00CB1901" w:rsidRDefault="00187205">
      <w:pPr>
        <w:rPr>
          <w:del w:id="401" w:author="nimisha vilayatrani" w:date="2023-12-05T11:27:00Z"/>
          <w:lang w:val="en-US"/>
        </w:rPr>
      </w:pPr>
    </w:p>
    <w:p w14:paraId="49963C87" w14:textId="77777777" w:rsidR="00187205" w:rsidDel="00772DD7" w:rsidRDefault="00187205">
      <w:pPr>
        <w:rPr>
          <w:del w:id="402" w:author="nimisha vilayatrani" w:date="2023-12-11T15:16:00Z"/>
          <w:lang w:val="en-US"/>
        </w:rPr>
      </w:pPr>
    </w:p>
    <w:p w14:paraId="239CEEBF" w14:textId="77777777" w:rsidR="00187205" w:rsidDel="00772DD7" w:rsidRDefault="00187205">
      <w:pPr>
        <w:rPr>
          <w:del w:id="403" w:author="nimisha vilayatrani" w:date="2023-12-11T15:16:00Z"/>
          <w:lang w:val="en-US"/>
        </w:rPr>
      </w:pPr>
    </w:p>
    <w:p w14:paraId="567FD7D9" w14:textId="77777777" w:rsidR="00187205" w:rsidDel="00772DD7" w:rsidRDefault="00187205">
      <w:pPr>
        <w:rPr>
          <w:del w:id="404" w:author="nimisha vilayatrani" w:date="2023-12-11T15:16:00Z"/>
          <w:lang w:val="en-US"/>
        </w:rPr>
      </w:pPr>
    </w:p>
    <w:p w14:paraId="01887E19" w14:textId="77777777" w:rsidR="00187205" w:rsidDel="00772DD7" w:rsidRDefault="00187205">
      <w:pPr>
        <w:rPr>
          <w:del w:id="405" w:author="nimisha vilayatrani" w:date="2023-12-11T15:16:00Z"/>
          <w:lang w:val="en-US"/>
        </w:rPr>
      </w:pPr>
    </w:p>
    <w:p w14:paraId="6C5A2586" w14:textId="77777777" w:rsidR="00187205" w:rsidDel="00772DD7" w:rsidRDefault="00187205">
      <w:pPr>
        <w:rPr>
          <w:del w:id="406" w:author="nimisha vilayatrani" w:date="2023-12-11T15:16:00Z"/>
          <w:lang w:val="en-US"/>
        </w:rPr>
      </w:pPr>
    </w:p>
    <w:p w14:paraId="595E7878" w14:textId="77777777" w:rsidR="00187205" w:rsidDel="00772DD7" w:rsidRDefault="00187205">
      <w:pPr>
        <w:rPr>
          <w:del w:id="407" w:author="nimisha vilayatrani" w:date="2023-12-11T15:16:00Z"/>
          <w:lang w:val="en-US"/>
        </w:rPr>
      </w:pPr>
    </w:p>
    <w:p w14:paraId="18408377" w14:textId="77777777" w:rsidR="00187205" w:rsidDel="00772DD7" w:rsidRDefault="00187205">
      <w:pPr>
        <w:rPr>
          <w:del w:id="408" w:author="nimisha vilayatrani" w:date="2023-12-11T15:16:00Z"/>
          <w:lang w:val="en-US"/>
        </w:rPr>
      </w:pPr>
    </w:p>
    <w:p w14:paraId="7E0026F9" w14:textId="77777777" w:rsidR="00187205" w:rsidDel="00772DD7" w:rsidRDefault="00187205">
      <w:pPr>
        <w:rPr>
          <w:del w:id="409" w:author="nimisha vilayatrani" w:date="2023-12-11T15:16:00Z"/>
          <w:lang w:val="en-US"/>
        </w:rPr>
      </w:pPr>
    </w:p>
    <w:p w14:paraId="66E407E1" w14:textId="77777777" w:rsidR="00187205" w:rsidDel="00772DD7" w:rsidRDefault="00187205">
      <w:pPr>
        <w:rPr>
          <w:del w:id="410" w:author="nimisha vilayatrani" w:date="2023-12-11T15:16:00Z"/>
          <w:lang w:val="en-US"/>
        </w:rPr>
      </w:pPr>
    </w:p>
    <w:p w14:paraId="550F3275" w14:textId="77777777" w:rsidR="00187205" w:rsidDel="00772DD7" w:rsidRDefault="00187205">
      <w:pPr>
        <w:rPr>
          <w:del w:id="411" w:author="nimisha vilayatrani" w:date="2023-12-11T15:16:00Z"/>
          <w:lang w:val="en-US"/>
        </w:rPr>
      </w:pPr>
    </w:p>
    <w:p w14:paraId="430F85AD" w14:textId="77777777" w:rsidR="00187205" w:rsidDel="00772DD7" w:rsidRDefault="00187205">
      <w:pPr>
        <w:rPr>
          <w:del w:id="412" w:author="nimisha vilayatrani" w:date="2023-12-11T15:16:00Z"/>
          <w:lang w:val="en-US"/>
        </w:rPr>
      </w:pPr>
    </w:p>
    <w:p w14:paraId="45880927" w14:textId="77777777" w:rsidR="00187205" w:rsidDel="00772DD7" w:rsidRDefault="00187205">
      <w:pPr>
        <w:rPr>
          <w:del w:id="413" w:author="nimisha vilayatrani" w:date="2023-12-11T15:16:00Z"/>
          <w:lang w:val="en-US"/>
        </w:rPr>
      </w:pPr>
    </w:p>
    <w:p w14:paraId="0ED3E5B4" w14:textId="77777777" w:rsidR="00187205" w:rsidDel="00772DD7" w:rsidRDefault="00187205">
      <w:pPr>
        <w:rPr>
          <w:del w:id="414" w:author="nimisha vilayatrani" w:date="2023-12-11T15:16:00Z"/>
          <w:lang w:val="en-US"/>
        </w:rPr>
      </w:pPr>
    </w:p>
    <w:p w14:paraId="721FD745" w14:textId="77777777" w:rsidR="00187205" w:rsidDel="00772DD7" w:rsidRDefault="00187205">
      <w:pPr>
        <w:rPr>
          <w:del w:id="415" w:author="nimisha vilayatrani" w:date="2023-12-11T15:16:00Z"/>
          <w:lang w:val="en-US"/>
        </w:rPr>
      </w:pPr>
    </w:p>
    <w:p w14:paraId="4A926AB3" w14:textId="77777777" w:rsidR="00187205" w:rsidDel="00772DD7" w:rsidRDefault="00187205">
      <w:pPr>
        <w:rPr>
          <w:del w:id="416" w:author="nimisha vilayatrani" w:date="2023-12-11T15:16:00Z"/>
          <w:lang w:val="en-US"/>
        </w:rPr>
      </w:pPr>
    </w:p>
    <w:p w14:paraId="6E143FF3" w14:textId="77777777" w:rsidR="00187205" w:rsidDel="00772DD7" w:rsidRDefault="00187205">
      <w:pPr>
        <w:rPr>
          <w:del w:id="417" w:author="nimisha vilayatrani" w:date="2023-12-11T15:16:00Z"/>
          <w:lang w:val="en-US"/>
        </w:rPr>
      </w:pPr>
    </w:p>
    <w:p w14:paraId="19E62ED6" w14:textId="77777777" w:rsidR="00187205" w:rsidDel="00772DD7" w:rsidRDefault="00187205">
      <w:pPr>
        <w:rPr>
          <w:del w:id="418" w:author="nimisha vilayatrani" w:date="2023-12-11T15:16:00Z"/>
          <w:lang w:val="en-US"/>
        </w:rPr>
      </w:pPr>
    </w:p>
    <w:p w14:paraId="2E9F8E67" w14:textId="77777777" w:rsidR="00187205" w:rsidDel="00772DD7" w:rsidRDefault="00187205">
      <w:pPr>
        <w:rPr>
          <w:del w:id="419" w:author="nimisha vilayatrani" w:date="2023-12-11T15:16:00Z"/>
          <w:lang w:val="en-US"/>
        </w:rPr>
      </w:pPr>
    </w:p>
    <w:p w14:paraId="3A26C3E9" w14:textId="77777777" w:rsidR="00187205" w:rsidDel="00772DD7" w:rsidRDefault="00187205">
      <w:pPr>
        <w:rPr>
          <w:del w:id="420" w:author="nimisha vilayatrani" w:date="2023-12-11T15:16:00Z"/>
          <w:lang w:val="en-US"/>
        </w:rPr>
      </w:pPr>
    </w:p>
    <w:p w14:paraId="7C3687D9" w14:textId="77777777" w:rsidR="00187205" w:rsidDel="00772DD7" w:rsidRDefault="00187205">
      <w:pPr>
        <w:rPr>
          <w:del w:id="421" w:author="nimisha vilayatrani" w:date="2023-12-11T15:16:00Z"/>
          <w:lang w:val="en-US"/>
        </w:rPr>
      </w:pPr>
    </w:p>
    <w:p w14:paraId="5306979A" w14:textId="77777777" w:rsidR="00187205" w:rsidRPr="00BE69B4" w:rsidRDefault="00000000">
      <w:pPr>
        <w:pStyle w:val="Heading1"/>
        <w:rPr>
          <w:lang w:val="en-US"/>
          <w:rPrChange w:id="422" w:author="nimisha vilayatrani" w:date="2023-12-05T10:50:00Z">
            <w:rPr/>
          </w:rPrChange>
        </w:rPr>
      </w:pPr>
      <w:bookmarkStart w:id="423" w:name="_Toc16"/>
      <w:r w:rsidRPr="00BE69B4">
        <w:rPr>
          <w:lang w:val="en-US"/>
          <w:rPrChange w:id="424" w:author="nimisha vilayatrani" w:date="2023-12-05T10:50:00Z">
            <w:rPr/>
          </w:rPrChange>
        </w:rPr>
        <w:t>Part 3 – Reflective Tasks</w:t>
      </w:r>
      <w:bookmarkEnd w:id="423"/>
    </w:p>
    <w:p w14:paraId="3EF2CDE1" w14:textId="77777777" w:rsidR="00187205" w:rsidRDefault="00000000">
      <w:pPr>
        <w:jc w:val="both"/>
        <w:rPr>
          <w:rFonts w:cs="Lato"/>
          <w:lang w:val="en-US"/>
        </w:rPr>
      </w:pPr>
      <w:r>
        <w:rPr>
          <w:rFonts w:cs="Lato"/>
          <w:lang w:val="en-US"/>
        </w:rPr>
        <w:t>Reflective tasks, are activities or questions that encourage you to think deeply, critically, and introspectively about a specific experience, topic, or concept.</w:t>
      </w:r>
    </w:p>
    <w:p w14:paraId="03D10FE7" w14:textId="77777777" w:rsidR="00187205" w:rsidRDefault="00187205">
      <w:pPr>
        <w:rPr>
          <w:rFonts w:cs="Lato"/>
          <w:lang w:val="en-US"/>
        </w:rPr>
      </w:pPr>
    </w:p>
    <w:p w14:paraId="065BB842" w14:textId="77777777" w:rsidR="00187205" w:rsidRDefault="00000000">
      <w:pPr>
        <w:pStyle w:val="Heading2"/>
        <w:numPr>
          <w:ilvl w:val="0"/>
          <w:numId w:val="0"/>
        </w:numPr>
      </w:pPr>
      <w:bookmarkStart w:id="425" w:name="_Toc17"/>
      <w:r>
        <w:t>Task 3.1</w:t>
      </w:r>
      <w:bookmarkEnd w:id="425"/>
    </w:p>
    <w:p w14:paraId="07B87D51" w14:textId="77777777" w:rsidR="00187205" w:rsidRPr="00BE69B4" w:rsidRDefault="00000000">
      <w:pPr>
        <w:rPr>
          <w:lang w:val="en-US"/>
          <w:rPrChange w:id="426" w:author="nimisha vilayatrani" w:date="2023-12-05T10:50:00Z">
            <w:rPr/>
          </w:rPrChange>
        </w:rPr>
      </w:pPr>
      <w:r>
        <w:rPr>
          <w:lang w:val="en-US"/>
        </w:rPr>
        <w:t>Efficiency Assessment:</w:t>
      </w:r>
    </w:p>
    <w:p w14:paraId="4BAC4EE3" w14:textId="77777777" w:rsidR="00187205" w:rsidRDefault="00000000">
      <w:pPr>
        <w:ind w:firstLine="720"/>
        <w:rPr>
          <w:ins w:id="427" w:author="nimisha vilayatrani" w:date="2023-12-05T11:23:00Z"/>
          <w:lang w:val="en-US"/>
        </w:rPr>
      </w:pPr>
      <w:r>
        <w:rPr>
          <w:lang w:val="en-US"/>
        </w:rPr>
        <w:lastRenderedPageBreak/>
        <w:t xml:space="preserve">· What about testing the application on AWS with respect to compute performance, security and availability? </w:t>
      </w:r>
    </w:p>
    <w:p w14:paraId="04172ADA" w14:textId="77777777" w:rsidR="00CB1901" w:rsidRPr="00973D8D" w:rsidRDefault="00CB1901" w:rsidP="00973D8D">
      <w:pPr>
        <w:rPr>
          <w:ins w:id="428" w:author="nimisha vilayatrani" w:date="2023-12-05T11:23:00Z"/>
          <w:lang w:val="en-GB"/>
          <w:rPrChange w:id="429" w:author="Chowdhury Abida Anjum Era" w:date="2023-12-17T17:36:00Z">
            <w:rPr>
              <w:ins w:id="430" w:author="nimisha vilayatrani" w:date="2023-12-05T11:23:00Z"/>
              <w:rFonts w:ascii="Segoe UI" w:hAnsi="Segoe UI" w:cs="Segoe UI"/>
              <w:color w:val="374151"/>
            </w:rPr>
          </w:rPrChange>
        </w:rPr>
        <w:pPrChange w:id="431"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proofErr w:type="spellStart"/>
      <w:ins w:id="432" w:author="nimisha vilayatrani" w:date="2023-12-05T11:23:00Z">
        <w:r w:rsidRPr="00973D8D">
          <w:rPr>
            <w:rPrChange w:id="433" w:author="Chowdhury Abida Anjum Era" w:date="2023-12-17T17:35:00Z">
              <w:rPr>
                <w:rFonts w:ascii="Segoe UI" w:hAnsi="Segoe UI" w:cs="Segoe UI"/>
                <w:color w:val="374151"/>
              </w:rPr>
            </w:rPrChange>
          </w:rPr>
          <w:t>Testing</w:t>
        </w:r>
        <w:proofErr w:type="spellEnd"/>
        <w:r w:rsidRPr="00973D8D">
          <w:rPr>
            <w:rPrChange w:id="434" w:author="Chowdhury Abida Anjum Era" w:date="2023-12-17T17:35:00Z">
              <w:rPr>
                <w:rFonts w:ascii="Segoe UI" w:hAnsi="Segoe UI" w:cs="Segoe UI"/>
                <w:color w:val="374151"/>
              </w:rPr>
            </w:rPrChange>
          </w:rPr>
          <w:t xml:space="preserve"> an </w:t>
        </w:r>
        <w:proofErr w:type="spellStart"/>
        <w:r w:rsidRPr="00973D8D">
          <w:rPr>
            <w:rPrChange w:id="435" w:author="Chowdhury Abida Anjum Era" w:date="2023-12-17T17:35:00Z">
              <w:rPr>
                <w:rFonts w:ascii="Segoe UI" w:hAnsi="Segoe UI" w:cs="Segoe UI"/>
                <w:color w:val="374151"/>
              </w:rPr>
            </w:rPrChange>
          </w:rPr>
          <w:t>application</w:t>
        </w:r>
        <w:proofErr w:type="spellEnd"/>
        <w:r w:rsidRPr="00973D8D">
          <w:rPr>
            <w:rPrChange w:id="436" w:author="Chowdhury Abida Anjum Era" w:date="2023-12-17T17:35:00Z">
              <w:rPr>
                <w:rFonts w:ascii="Segoe UI" w:hAnsi="Segoe UI" w:cs="Segoe UI"/>
                <w:color w:val="374151"/>
              </w:rPr>
            </w:rPrChange>
          </w:rPr>
          <w:t xml:space="preserve"> on AWS (Amazon Web Services) </w:t>
        </w:r>
        <w:proofErr w:type="spellStart"/>
        <w:r w:rsidRPr="00973D8D">
          <w:rPr>
            <w:rPrChange w:id="437" w:author="Chowdhury Abida Anjum Era" w:date="2023-12-17T17:35:00Z">
              <w:rPr>
                <w:rFonts w:ascii="Segoe UI" w:hAnsi="Segoe UI" w:cs="Segoe UI"/>
                <w:color w:val="374151"/>
              </w:rPr>
            </w:rPrChange>
          </w:rPr>
          <w:t>can</w:t>
        </w:r>
        <w:proofErr w:type="spellEnd"/>
        <w:r w:rsidRPr="00973D8D">
          <w:rPr>
            <w:rPrChange w:id="438" w:author="Chowdhury Abida Anjum Era" w:date="2023-12-17T17:35:00Z">
              <w:rPr>
                <w:rFonts w:ascii="Segoe UI" w:hAnsi="Segoe UI" w:cs="Segoe UI"/>
                <w:color w:val="374151"/>
              </w:rPr>
            </w:rPrChange>
          </w:rPr>
          <w:t xml:space="preserve"> </w:t>
        </w:r>
        <w:proofErr w:type="spellStart"/>
        <w:r w:rsidRPr="00973D8D">
          <w:rPr>
            <w:rPrChange w:id="439" w:author="Chowdhury Abida Anjum Era" w:date="2023-12-17T17:35:00Z">
              <w:rPr>
                <w:rFonts w:ascii="Segoe UI" w:hAnsi="Segoe UI" w:cs="Segoe UI"/>
                <w:color w:val="374151"/>
              </w:rPr>
            </w:rPrChange>
          </w:rPr>
          <w:t>provide</w:t>
        </w:r>
        <w:proofErr w:type="spellEnd"/>
        <w:r w:rsidRPr="00973D8D">
          <w:rPr>
            <w:rPrChange w:id="440" w:author="Chowdhury Abida Anjum Era" w:date="2023-12-17T17:35:00Z">
              <w:rPr>
                <w:rFonts w:ascii="Segoe UI" w:hAnsi="Segoe UI" w:cs="Segoe UI"/>
                <w:color w:val="374151"/>
              </w:rPr>
            </w:rPrChange>
          </w:rPr>
          <w:t xml:space="preserve"> </w:t>
        </w:r>
        <w:proofErr w:type="spellStart"/>
        <w:r w:rsidRPr="00973D8D">
          <w:rPr>
            <w:rPrChange w:id="441" w:author="Chowdhury Abida Anjum Era" w:date="2023-12-17T17:35:00Z">
              <w:rPr>
                <w:rFonts w:ascii="Segoe UI" w:hAnsi="Segoe UI" w:cs="Segoe UI"/>
                <w:color w:val="374151"/>
              </w:rPr>
            </w:rPrChange>
          </w:rPr>
          <w:t>valuable</w:t>
        </w:r>
        <w:proofErr w:type="spellEnd"/>
        <w:r w:rsidRPr="00973D8D">
          <w:rPr>
            <w:rPrChange w:id="442" w:author="Chowdhury Abida Anjum Era" w:date="2023-12-17T17:35:00Z">
              <w:rPr>
                <w:rFonts w:ascii="Segoe UI" w:hAnsi="Segoe UI" w:cs="Segoe UI"/>
                <w:color w:val="374151"/>
              </w:rPr>
            </w:rPrChange>
          </w:rPr>
          <w:t xml:space="preserve"> </w:t>
        </w:r>
        <w:proofErr w:type="spellStart"/>
        <w:r w:rsidRPr="00973D8D">
          <w:rPr>
            <w:rPrChange w:id="443" w:author="Chowdhury Abida Anjum Era" w:date="2023-12-17T17:35:00Z">
              <w:rPr>
                <w:rFonts w:ascii="Segoe UI" w:hAnsi="Segoe UI" w:cs="Segoe UI"/>
                <w:color w:val="374151"/>
              </w:rPr>
            </w:rPrChange>
          </w:rPr>
          <w:t>insights</w:t>
        </w:r>
        <w:proofErr w:type="spellEnd"/>
        <w:r w:rsidRPr="00973D8D">
          <w:rPr>
            <w:rPrChange w:id="444" w:author="Chowdhury Abida Anjum Era" w:date="2023-12-17T17:35:00Z">
              <w:rPr>
                <w:rFonts w:ascii="Segoe UI" w:hAnsi="Segoe UI" w:cs="Segoe UI"/>
                <w:color w:val="374151"/>
              </w:rPr>
            </w:rPrChange>
          </w:rPr>
          <w:t xml:space="preserve"> </w:t>
        </w:r>
        <w:proofErr w:type="spellStart"/>
        <w:r w:rsidRPr="00973D8D">
          <w:rPr>
            <w:rPrChange w:id="445" w:author="Chowdhury Abida Anjum Era" w:date="2023-12-17T17:35:00Z">
              <w:rPr>
                <w:rFonts w:ascii="Segoe UI" w:hAnsi="Segoe UI" w:cs="Segoe UI"/>
                <w:color w:val="374151"/>
              </w:rPr>
            </w:rPrChange>
          </w:rPr>
          <w:t>into</w:t>
        </w:r>
        <w:proofErr w:type="spellEnd"/>
        <w:r w:rsidRPr="00973D8D">
          <w:rPr>
            <w:rPrChange w:id="446" w:author="Chowdhury Abida Anjum Era" w:date="2023-12-17T17:35:00Z">
              <w:rPr>
                <w:rFonts w:ascii="Segoe UI" w:hAnsi="Segoe UI" w:cs="Segoe UI"/>
                <w:color w:val="374151"/>
              </w:rPr>
            </w:rPrChange>
          </w:rPr>
          <w:t xml:space="preserve"> </w:t>
        </w:r>
        <w:proofErr w:type="spellStart"/>
        <w:r w:rsidRPr="00973D8D">
          <w:rPr>
            <w:rPrChange w:id="447" w:author="Chowdhury Abida Anjum Era" w:date="2023-12-17T17:35:00Z">
              <w:rPr>
                <w:rFonts w:ascii="Segoe UI" w:hAnsi="Segoe UI" w:cs="Segoe UI"/>
                <w:color w:val="374151"/>
              </w:rPr>
            </w:rPrChange>
          </w:rPr>
          <w:t>compute</w:t>
        </w:r>
        <w:proofErr w:type="spellEnd"/>
        <w:r w:rsidRPr="00973D8D">
          <w:rPr>
            <w:rPrChange w:id="448" w:author="Chowdhury Abida Anjum Era" w:date="2023-12-17T17:35:00Z">
              <w:rPr>
                <w:rFonts w:ascii="Segoe UI" w:hAnsi="Segoe UI" w:cs="Segoe UI"/>
                <w:color w:val="374151"/>
              </w:rPr>
            </w:rPrChange>
          </w:rPr>
          <w:t xml:space="preserve"> </w:t>
        </w:r>
        <w:proofErr w:type="spellStart"/>
        <w:r w:rsidRPr="00973D8D">
          <w:rPr>
            <w:rPrChange w:id="449" w:author="Chowdhury Abida Anjum Era" w:date="2023-12-17T17:35:00Z">
              <w:rPr>
                <w:rFonts w:ascii="Segoe UI" w:hAnsi="Segoe UI" w:cs="Segoe UI"/>
                <w:color w:val="374151"/>
              </w:rPr>
            </w:rPrChange>
          </w:rPr>
          <w:t>performance</w:t>
        </w:r>
        <w:proofErr w:type="spellEnd"/>
        <w:r w:rsidRPr="00973D8D">
          <w:rPr>
            <w:rPrChange w:id="450" w:author="Chowdhury Abida Anjum Era" w:date="2023-12-17T17:35:00Z">
              <w:rPr>
                <w:rFonts w:ascii="Segoe UI" w:hAnsi="Segoe UI" w:cs="Segoe UI"/>
                <w:color w:val="374151"/>
              </w:rPr>
            </w:rPrChange>
          </w:rPr>
          <w:t xml:space="preserve">, </w:t>
        </w:r>
        <w:proofErr w:type="spellStart"/>
        <w:r w:rsidRPr="00973D8D">
          <w:rPr>
            <w:rPrChange w:id="451" w:author="Chowdhury Abida Anjum Era" w:date="2023-12-17T17:35:00Z">
              <w:rPr>
                <w:rFonts w:ascii="Segoe UI" w:hAnsi="Segoe UI" w:cs="Segoe UI"/>
                <w:color w:val="374151"/>
              </w:rPr>
            </w:rPrChange>
          </w:rPr>
          <w:t>security</w:t>
        </w:r>
        <w:proofErr w:type="spellEnd"/>
        <w:r w:rsidRPr="00973D8D">
          <w:rPr>
            <w:rPrChange w:id="452" w:author="Chowdhury Abida Anjum Era" w:date="2023-12-17T17:35:00Z">
              <w:rPr>
                <w:rFonts w:ascii="Segoe UI" w:hAnsi="Segoe UI" w:cs="Segoe UI"/>
                <w:color w:val="374151"/>
              </w:rPr>
            </w:rPrChange>
          </w:rPr>
          <w:t xml:space="preserve">, and </w:t>
        </w:r>
        <w:proofErr w:type="spellStart"/>
        <w:r w:rsidRPr="00973D8D">
          <w:rPr>
            <w:rPrChange w:id="453" w:author="Chowdhury Abida Anjum Era" w:date="2023-12-17T17:35:00Z">
              <w:rPr>
                <w:rFonts w:ascii="Segoe UI" w:hAnsi="Segoe UI" w:cs="Segoe UI"/>
                <w:color w:val="374151"/>
              </w:rPr>
            </w:rPrChange>
          </w:rPr>
          <w:t>availability</w:t>
        </w:r>
        <w:proofErr w:type="spellEnd"/>
        <w:r w:rsidRPr="00973D8D">
          <w:rPr>
            <w:rPrChange w:id="454" w:author="Chowdhury Abida Anjum Era" w:date="2023-12-17T17:35:00Z">
              <w:rPr>
                <w:rFonts w:ascii="Segoe UI" w:hAnsi="Segoe UI" w:cs="Segoe UI"/>
                <w:color w:val="374151"/>
              </w:rPr>
            </w:rPrChange>
          </w:rPr>
          <w:t xml:space="preserve">. </w:t>
        </w:r>
        <w:r w:rsidRPr="00973D8D">
          <w:rPr>
            <w:lang w:val="en-GB"/>
            <w:rPrChange w:id="455" w:author="Chowdhury Abida Anjum Era" w:date="2023-12-17T17:36:00Z">
              <w:rPr>
                <w:rFonts w:ascii="Segoe UI" w:hAnsi="Segoe UI" w:cs="Segoe UI"/>
                <w:color w:val="374151"/>
              </w:rPr>
            </w:rPrChange>
          </w:rPr>
          <w:t>Here's an overview of how you might approach each aspect:</w:t>
        </w:r>
      </w:ins>
    </w:p>
    <w:p w14:paraId="07D39CC7" w14:textId="77777777" w:rsidR="00CB1901" w:rsidRPr="00973D8D" w:rsidRDefault="00CB1901" w:rsidP="00973D8D">
      <w:pPr>
        <w:rPr>
          <w:ins w:id="456" w:author="nimisha vilayatrani" w:date="2023-12-05T11:23:00Z"/>
          <w:b/>
          <w:bCs/>
          <w:sz w:val="28"/>
          <w:szCs w:val="28"/>
          <w:rPrChange w:id="457" w:author="Chowdhury Abida Anjum Era" w:date="2023-12-17T17:36:00Z">
            <w:rPr>
              <w:ins w:id="458" w:author="nimisha vilayatrani" w:date="2023-12-05T11:23:00Z"/>
              <w:rFonts w:ascii="Segoe UI" w:hAnsi="Segoe UI" w:cs="Segoe UI"/>
            </w:rPr>
          </w:rPrChange>
        </w:rPr>
        <w:pPrChange w:id="459" w:author="Chowdhury Abida Anjum Era" w:date="2023-12-17T17:35:00Z">
          <w:pPr>
            <w:pStyle w:val="Heading3"/>
            <w:pBdr>
              <w:top w:val="single" w:sz="2" w:space="0" w:color="D9D9E3"/>
              <w:left w:val="single" w:sz="2" w:space="0" w:color="D9D9E3"/>
              <w:bottom w:val="single" w:sz="2" w:space="0" w:color="D9D9E3"/>
              <w:right w:val="single" w:sz="2" w:space="0" w:color="D9D9E3"/>
            </w:pBdr>
          </w:pPr>
        </w:pPrChange>
      </w:pPr>
      <w:ins w:id="460" w:author="nimisha vilayatrani" w:date="2023-12-05T11:23:00Z">
        <w:r w:rsidRPr="00973D8D">
          <w:rPr>
            <w:b/>
            <w:bCs/>
            <w:sz w:val="28"/>
            <w:szCs w:val="28"/>
            <w:rPrChange w:id="461" w:author="Chowdhury Abida Anjum Era" w:date="2023-12-17T17:36:00Z">
              <w:rPr>
                <w:rFonts w:ascii="Segoe UI" w:hAnsi="Segoe UI" w:cs="Segoe UI"/>
              </w:rPr>
            </w:rPrChange>
          </w:rPr>
          <w:t xml:space="preserve">1. </w:t>
        </w:r>
        <w:proofErr w:type="spellStart"/>
        <w:r w:rsidRPr="00973D8D">
          <w:rPr>
            <w:b/>
            <w:bCs/>
            <w:sz w:val="28"/>
            <w:szCs w:val="28"/>
            <w:rPrChange w:id="462" w:author="Chowdhury Abida Anjum Era" w:date="2023-12-17T17:36:00Z">
              <w:rPr>
                <w:rFonts w:ascii="Segoe UI" w:hAnsi="Segoe UI" w:cs="Segoe UI"/>
              </w:rPr>
            </w:rPrChange>
          </w:rPr>
          <w:t>Compute</w:t>
        </w:r>
        <w:proofErr w:type="spellEnd"/>
        <w:r w:rsidRPr="00973D8D">
          <w:rPr>
            <w:b/>
            <w:bCs/>
            <w:sz w:val="28"/>
            <w:szCs w:val="28"/>
            <w:rPrChange w:id="463" w:author="Chowdhury Abida Anjum Era" w:date="2023-12-17T17:36:00Z">
              <w:rPr>
                <w:rFonts w:ascii="Segoe UI" w:hAnsi="Segoe UI" w:cs="Segoe UI"/>
              </w:rPr>
            </w:rPrChange>
          </w:rPr>
          <w:t xml:space="preserve"> Performance:</w:t>
        </w:r>
      </w:ins>
    </w:p>
    <w:p w14:paraId="5C323EE1" w14:textId="77777777" w:rsidR="00CB1901" w:rsidRPr="00973D8D" w:rsidRDefault="00CB1901" w:rsidP="00973D8D">
      <w:pPr>
        <w:rPr>
          <w:ins w:id="464" w:author="nimisha vilayatrani" w:date="2023-12-05T11:23:00Z"/>
          <w:rPrChange w:id="465" w:author="Chowdhury Abida Anjum Era" w:date="2023-12-17T17:35:00Z">
            <w:rPr>
              <w:ins w:id="466" w:author="nimisha vilayatrani" w:date="2023-12-05T11:23:00Z"/>
              <w:rFonts w:ascii="Segoe UI" w:hAnsi="Segoe UI" w:cs="Segoe UI"/>
              <w:color w:val="374151"/>
            </w:rPr>
          </w:rPrChange>
        </w:rPr>
        <w:pPrChange w:id="467"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468" w:author="nimisha vilayatrani" w:date="2023-12-05T11:23:00Z">
        <w:r w:rsidRPr="00973D8D">
          <w:rPr>
            <w:rFonts w:eastAsia="Arial"/>
            <w:rPrChange w:id="469" w:author="Chowdhury Abida Anjum Era" w:date="2023-12-17T17:35:00Z">
              <w:rPr>
                <w:rStyle w:val="Strong"/>
                <w:rFonts w:ascii="Segoe UI" w:eastAsia="Arial" w:hAnsi="Segoe UI" w:cs="Segoe UI"/>
                <w:color w:val="374151"/>
                <w:bdr w:val="single" w:sz="2" w:space="0" w:color="D9D9E3" w:frame="1"/>
              </w:rPr>
            </w:rPrChange>
          </w:rPr>
          <w:t xml:space="preserve">a. </w:t>
        </w:r>
        <w:r w:rsidRPr="00973D8D">
          <w:rPr>
            <w:rFonts w:eastAsia="Arial"/>
            <w:sz w:val="28"/>
            <w:szCs w:val="28"/>
            <w:rPrChange w:id="470" w:author="Chowdhury Abida Anjum Era" w:date="2023-12-17T17:36:00Z">
              <w:rPr>
                <w:rStyle w:val="Strong"/>
                <w:rFonts w:ascii="Segoe UI" w:eastAsia="Arial" w:hAnsi="Segoe UI" w:cs="Segoe UI"/>
                <w:color w:val="374151"/>
                <w:bdr w:val="single" w:sz="2" w:space="0" w:color="D9D9E3" w:frame="1"/>
              </w:rPr>
            </w:rPrChange>
          </w:rPr>
          <w:t xml:space="preserve">Instance </w:t>
        </w:r>
        <w:proofErr w:type="spellStart"/>
        <w:r w:rsidRPr="00973D8D">
          <w:rPr>
            <w:rFonts w:eastAsia="Arial"/>
            <w:sz w:val="28"/>
            <w:szCs w:val="28"/>
            <w:rPrChange w:id="471" w:author="Chowdhury Abida Anjum Era" w:date="2023-12-17T17:36:00Z">
              <w:rPr>
                <w:rStyle w:val="Strong"/>
                <w:rFonts w:ascii="Segoe UI" w:eastAsia="Arial" w:hAnsi="Segoe UI" w:cs="Segoe UI"/>
                <w:color w:val="374151"/>
                <w:bdr w:val="single" w:sz="2" w:space="0" w:color="D9D9E3" w:frame="1"/>
              </w:rPr>
            </w:rPrChange>
          </w:rPr>
          <w:t>Types</w:t>
        </w:r>
        <w:proofErr w:type="spellEnd"/>
        <w:r w:rsidRPr="00973D8D">
          <w:rPr>
            <w:rFonts w:eastAsia="Arial"/>
            <w:rPrChange w:id="472" w:author="Chowdhury Abida Anjum Era" w:date="2023-12-17T17:35:00Z">
              <w:rPr>
                <w:rStyle w:val="Strong"/>
                <w:rFonts w:ascii="Segoe UI" w:eastAsia="Arial" w:hAnsi="Segoe UI" w:cs="Segoe UI"/>
                <w:color w:val="374151"/>
                <w:bdr w:val="single" w:sz="2" w:space="0" w:color="D9D9E3" w:frame="1"/>
              </w:rPr>
            </w:rPrChange>
          </w:rPr>
          <w:t>:</w:t>
        </w:r>
        <w:r w:rsidRPr="00973D8D">
          <w:rPr>
            <w:rPrChange w:id="473" w:author="Chowdhury Abida Anjum Era" w:date="2023-12-17T17:35:00Z">
              <w:rPr>
                <w:rFonts w:ascii="Segoe UI" w:hAnsi="Segoe UI" w:cs="Segoe UI"/>
                <w:color w:val="374151"/>
              </w:rPr>
            </w:rPrChange>
          </w:rPr>
          <w:t xml:space="preserve"> AWS </w:t>
        </w:r>
        <w:proofErr w:type="spellStart"/>
        <w:r w:rsidRPr="00973D8D">
          <w:rPr>
            <w:rPrChange w:id="474" w:author="Chowdhury Abida Anjum Era" w:date="2023-12-17T17:35:00Z">
              <w:rPr>
                <w:rFonts w:ascii="Segoe UI" w:hAnsi="Segoe UI" w:cs="Segoe UI"/>
                <w:color w:val="374151"/>
              </w:rPr>
            </w:rPrChange>
          </w:rPr>
          <w:t>offers</w:t>
        </w:r>
        <w:proofErr w:type="spellEnd"/>
        <w:r w:rsidRPr="00973D8D">
          <w:rPr>
            <w:rPrChange w:id="475" w:author="Chowdhury Abida Anjum Era" w:date="2023-12-17T17:35:00Z">
              <w:rPr>
                <w:rFonts w:ascii="Segoe UI" w:hAnsi="Segoe UI" w:cs="Segoe UI"/>
                <w:color w:val="374151"/>
              </w:rPr>
            </w:rPrChange>
          </w:rPr>
          <w:t xml:space="preserve"> </w:t>
        </w:r>
        <w:proofErr w:type="spellStart"/>
        <w:r w:rsidRPr="00973D8D">
          <w:rPr>
            <w:rPrChange w:id="476" w:author="Chowdhury Abida Anjum Era" w:date="2023-12-17T17:35:00Z">
              <w:rPr>
                <w:rFonts w:ascii="Segoe UI" w:hAnsi="Segoe UI" w:cs="Segoe UI"/>
                <w:color w:val="374151"/>
              </w:rPr>
            </w:rPrChange>
          </w:rPr>
          <w:t>various</w:t>
        </w:r>
        <w:proofErr w:type="spellEnd"/>
        <w:r w:rsidRPr="00973D8D">
          <w:rPr>
            <w:rPrChange w:id="477" w:author="Chowdhury Abida Anjum Era" w:date="2023-12-17T17:35:00Z">
              <w:rPr>
                <w:rFonts w:ascii="Segoe UI" w:hAnsi="Segoe UI" w:cs="Segoe UI"/>
                <w:color w:val="374151"/>
              </w:rPr>
            </w:rPrChange>
          </w:rPr>
          <w:t xml:space="preserve"> </w:t>
        </w:r>
        <w:proofErr w:type="spellStart"/>
        <w:r w:rsidRPr="00973D8D">
          <w:rPr>
            <w:rPrChange w:id="478" w:author="Chowdhury Abida Anjum Era" w:date="2023-12-17T17:35:00Z">
              <w:rPr>
                <w:rFonts w:ascii="Segoe UI" w:hAnsi="Segoe UI" w:cs="Segoe UI"/>
                <w:color w:val="374151"/>
              </w:rPr>
            </w:rPrChange>
          </w:rPr>
          <w:t>instance</w:t>
        </w:r>
        <w:proofErr w:type="spellEnd"/>
        <w:r w:rsidRPr="00973D8D">
          <w:rPr>
            <w:rPrChange w:id="479" w:author="Chowdhury Abida Anjum Era" w:date="2023-12-17T17:35:00Z">
              <w:rPr>
                <w:rFonts w:ascii="Segoe UI" w:hAnsi="Segoe UI" w:cs="Segoe UI"/>
                <w:color w:val="374151"/>
              </w:rPr>
            </w:rPrChange>
          </w:rPr>
          <w:t xml:space="preserve"> </w:t>
        </w:r>
        <w:proofErr w:type="spellStart"/>
        <w:r w:rsidRPr="00973D8D">
          <w:rPr>
            <w:rPrChange w:id="480" w:author="Chowdhury Abida Anjum Era" w:date="2023-12-17T17:35:00Z">
              <w:rPr>
                <w:rFonts w:ascii="Segoe UI" w:hAnsi="Segoe UI" w:cs="Segoe UI"/>
                <w:color w:val="374151"/>
              </w:rPr>
            </w:rPrChange>
          </w:rPr>
          <w:t>types</w:t>
        </w:r>
        <w:proofErr w:type="spellEnd"/>
        <w:r w:rsidRPr="00973D8D">
          <w:rPr>
            <w:rPrChange w:id="481" w:author="Chowdhury Abida Anjum Era" w:date="2023-12-17T17:35:00Z">
              <w:rPr>
                <w:rFonts w:ascii="Segoe UI" w:hAnsi="Segoe UI" w:cs="Segoe UI"/>
                <w:color w:val="374151"/>
              </w:rPr>
            </w:rPrChange>
          </w:rPr>
          <w:t xml:space="preserve"> </w:t>
        </w:r>
        <w:proofErr w:type="spellStart"/>
        <w:r w:rsidRPr="00973D8D">
          <w:rPr>
            <w:rPrChange w:id="482" w:author="Chowdhury Abida Anjum Era" w:date="2023-12-17T17:35:00Z">
              <w:rPr>
                <w:rFonts w:ascii="Segoe UI" w:hAnsi="Segoe UI" w:cs="Segoe UI"/>
                <w:color w:val="374151"/>
              </w:rPr>
            </w:rPrChange>
          </w:rPr>
          <w:t>optimized</w:t>
        </w:r>
        <w:proofErr w:type="spellEnd"/>
        <w:r w:rsidRPr="00973D8D">
          <w:rPr>
            <w:rPrChange w:id="483" w:author="Chowdhury Abida Anjum Era" w:date="2023-12-17T17:35:00Z">
              <w:rPr>
                <w:rFonts w:ascii="Segoe UI" w:hAnsi="Segoe UI" w:cs="Segoe UI"/>
                <w:color w:val="374151"/>
              </w:rPr>
            </w:rPrChange>
          </w:rPr>
          <w:t xml:space="preserve"> </w:t>
        </w:r>
        <w:proofErr w:type="spellStart"/>
        <w:r w:rsidRPr="00973D8D">
          <w:rPr>
            <w:rPrChange w:id="484" w:author="Chowdhury Abida Anjum Era" w:date="2023-12-17T17:35:00Z">
              <w:rPr>
                <w:rFonts w:ascii="Segoe UI" w:hAnsi="Segoe UI" w:cs="Segoe UI"/>
                <w:color w:val="374151"/>
              </w:rPr>
            </w:rPrChange>
          </w:rPr>
          <w:t>for</w:t>
        </w:r>
        <w:proofErr w:type="spellEnd"/>
        <w:r w:rsidRPr="00973D8D">
          <w:rPr>
            <w:rPrChange w:id="485" w:author="Chowdhury Abida Anjum Era" w:date="2023-12-17T17:35:00Z">
              <w:rPr>
                <w:rFonts w:ascii="Segoe UI" w:hAnsi="Segoe UI" w:cs="Segoe UI"/>
                <w:color w:val="374151"/>
              </w:rPr>
            </w:rPrChange>
          </w:rPr>
          <w:t xml:space="preserve"> different </w:t>
        </w:r>
        <w:proofErr w:type="spellStart"/>
        <w:r w:rsidRPr="00973D8D">
          <w:rPr>
            <w:rPrChange w:id="486" w:author="Chowdhury Abida Anjum Era" w:date="2023-12-17T17:35:00Z">
              <w:rPr>
                <w:rFonts w:ascii="Segoe UI" w:hAnsi="Segoe UI" w:cs="Segoe UI"/>
                <w:color w:val="374151"/>
              </w:rPr>
            </w:rPrChange>
          </w:rPr>
          <w:t>workloads</w:t>
        </w:r>
        <w:proofErr w:type="spellEnd"/>
        <w:r w:rsidRPr="00973D8D">
          <w:rPr>
            <w:rPrChange w:id="487" w:author="Chowdhury Abida Anjum Era" w:date="2023-12-17T17:35:00Z">
              <w:rPr>
                <w:rFonts w:ascii="Segoe UI" w:hAnsi="Segoe UI" w:cs="Segoe UI"/>
                <w:color w:val="374151"/>
              </w:rPr>
            </w:rPrChange>
          </w:rPr>
          <w:t xml:space="preserve">. </w:t>
        </w:r>
        <w:proofErr w:type="spellStart"/>
        <w:r w:rsidRPr="00973D8D">
          <w:rPr>
            <w:rPrChange w:id="488" w:author="Chowdhury Abida Anjum Era" w:date="2023-12-17T17:35:00Z">
              <w:rPr>
                <w:rFonts w:ascii="Segoe UI" w:hAnsi="Segoe UI" w:cs="Segoe UI"/>
                <w:color w:val="374151"/>
              </w:rPr>
            </w:rPrChange>
          </w:rPr>
          <w:t>Choose</w:t>
        </w:r>
        <w:proofErr w:type="spellEnd"/>
        <w:r w:rsidRPr="00973D8D">
          <w:rPr>
            <w:rPrChange w:id="489" w:author="Chowdhury Abida Anjum Era" w:date="2023-12-17T17:35:00Z">
              <w:rPr>
                <w:rFonts w:ascii="Segoe UI" w:hAnsi="Segoe UI" w:cs="Segoe UI"/>
                <w:color w:val="374151"/>
              </w:rPr>
            </w:rPrChange>
          </w:rPr>
          <w:t xml:space="preserve"> </w:t>
        </w:r>
        <w:proofErr w:type="spellStart"/>
        <w:r w:rsidRPr="00973D8D">
          <w:rPr>
            <w:rPrChange w:id="490" w:author="Chowdhury Abida Anjum Era" w:date="2023-12-17T17:35:00Z">
              <w:rPr>
                <w:rFonts w:ascii="Segoe UI" w:hAnsi="Segoe UI" w:cs="Segoe UI"/>
                <w:color w:val="374151"/>
              </w:rPr>
            </w:rPrChange>
          </w:rPr>
          <w:t>instances</w:t>
        </w:r>
        <w:proofErr w:type="spellEnd"/>
        <w:r w:rsidRPr="00973D8D">
          <w:rPr>
            <w:rPrChange w:id="491" w:author="Chowdhury Abida Anjum Era" w:date="2023-12-17T17:35:00Z">
              <w:rPr>
                <w:rFonts w:ascii="Segoe UI" w:hAnsi="Segoe UI" w:cs="Segoe UI"/>
                <w:color w:val="374151"/>
              </w:rPr>
            </w:rPrChange>
          </w:rPr>
          <w:t xml:space="preserve"> </w:t>
        </w:r>
        <w:proofErr w:type="spellStart"/>
        <w:r w:rsidRPr="00973D8D">
          <w:rPr>
            <w:rPrChange w:id="492" w:author="Chowdhury Abida Anjum Era" w:date="2023-12-17T17:35:00Z">
              <w:rPr>
                <w:rFonts w:ascii="Segoe UI" w:hAnsi="Segoe UI" w:cs="Segoe UI"/>
                <w:color w:val="374151"/>
              </w:rPr>
            </w:rPrChange>
          </w:rPr>
          <w:t>that</w:t>
        </w:r>
        <w:proofErr w:type="spellEnd"/>
        <w:r w:rsidRPr="00973D8D">
          <w:rPr>
            <w:rPrChange w:id="493" w:author="Chowdhury Abida Anjum Era" w:date="2023-12-17T17:35:00Z">
              <w:rPr>
                <w:rFonts w:ascii="Segoe UI" w:hAnsi="Segoe UI" w:cs="Segoe UI"/>
                <w:color w:val="374151"/>
              </w:rPr>
            </w:rPrChange>
          </w:rPr>
          <w:t xml:space="preserve"> match </w:t>
        </w:r>
        <w:proofErr w:type="spellStart"/>
        <w:r w:rsidRPr="00973D8D">
          <w:rPr>
            <w:rPrChange w:id="494" w:author="Chowdhury Abida Anjum Era" w:date="2023-12-17T17:35:00Z">
              <w:rPr>
                <w:rFonts w:ascii="Segoe UI" w:hAnsi="Segoe UI" w:cs="Segoe UI"/>
                <w:color w:val="374151"/>
              </w:rPr>
            </w:rPrChange>
          </w:rPr>
          <w:t>your</w:t>
        </w:r>
        <w:proofErr w:type="spellEnd"/>
        <w:r w:rsidRPr="00973D8D">
          <w:rPr>
            <w:rPrChange w:id="495" w:author="Chowdhury Abida Anjum Era" w:date="2023-12-17T17:35:00Z">
              <w:rPr>
                <w:rFonts w:ascii="Segoe UI" w:hAnsi="Segoe UI" w:cs="Segoe UI"/>
                <w:color w:val="374151"/>
              </w:rPr>
            </w:rPrChange>
          </w:rPr>
          <w:t xml:space="preserve"> </w:t>
        </w:r>
        <w:proofErr w:type="spellStart"/>
        <w:r w:rsidRPr="00973D8D">
          <w:rPr>
            <w:rPrChange w:id="496" w:author="Chowdhury Abida Anjum Era" w:date="2023-12-17T17:35:00Z">
              <w:rPr>
                <w:rFonts w:ascii="Segoe UI" w:hAnsi="Segoe UI" w:cs="Segoe UI"/>
                <w:color w:val="374151"/>
              </w:rPr>
            </w:rPrChange>
          </w:rPr>
          <w:t>application's</w:t>
        </w:r>
        <w:proofErr w:type="spellEnd"/>
        <w:r w:rsidRPr="00973D8D">
          <w:rPr>
            <w:rPrChange w:id="497" w:author="Chowdhury Abida Anjum Era" w:date="2023-12-17T17:35:00Z">
              <w:rPr>
                <w:rFonts w:ascii="Segoe UI" w:hAnsi="Segoe UI" w:cs="Segoe UI"/>
                <w:color w:val="374151"/>
              </w:rPr>
            </w:rPrChange>
          </w:rPr>
          <w:t xml:space="preserve"> </w:t>
        </w:r>
        <w:proofErr w:type="spellStart"/>
        <w:r w:rsidRPr="00973D8D">
          <w:rPr>
            <w:rPrChange w:id="498" w:author="Chowdhury Abida Anjum Era" w:date="2023-12-17T17:35:00Z">
              <w:rPr>
                <w:rFonts w:ascii="Segoe UI" w:hAnsi="Segoe UI" w:cs="Segoe UI"/>
                <w:color w:val="374151"/>
              </w:rPr>
            </w:rPrChange>
          </w:rPr>
          <w:t>requirements</w:t>
        </w:r>
        <w:proofErr w:type="spellEnd"/>
        <w:r w:rsidRPr="00973D8D">
          <w:rPr>
            <w:rPrChange w:id="499" w:author="Chowdhury Abida Anjum Era" w:date="2023-12-17T17:35:00Z">
              <w:rPr>
                <w:rFonts w:ascii="Segoe UI" w:hAnsi="Segoe UI" w:cs="Segoe UI"/>
                <w:color w:val="374151"/>
              </w:rPr>
            </w:rPrChange>
          </w:rPr>
          <w:t xml:space="preserve">. </w:t>
        </w:r>
        <w:proofErr w:type="spellStart"/>
        <w:r w:rsidRPr="00973D8D">
          <w:rPr>
            <w:rPrChange w:id="500" w:author="Chowdhury Abida Anjum Era" w:date="2023-12-17T17:35:00Z">
              <w:rPr>
                <w:rFonts w:ascii="Segoe UI" w:hAnsi="Segoe UI" w:cs="Segoe UI"/>
                <w:color w:val="374151"/>
              </w:rPr>
            </w:rPrChange>
          </w:rPr>
          <w:t>For</w:t>
        </w:r>
        <w:proofErr w:type="spellEnd"/>
        <w:r w:rsidRPr="00973D8D">
          <w:rPr>
            <w:rPrChange w:id="501" w:author="Chowdhury Abida Anjum Era" w:date="2023-12-17T17:35:00Z">
              <w:rPr>
                <w:rFonts w:ascii="Segoe UI" w:hAnsi="Segoe UI" w:cs="Segoe UI"/>
                <w:color w:val="374151"/>
              </w:rPr>
            </w:rPrChange>
          </w:rPr>
          <w:t xml:space="preserve"> </w:t>
        </w:r>
        <w:proofErr w:type="spellStart"/>
        <w:r w:rsidRPr="00973D8D">
          <w:rPr>
            <w:rPrChange w:id="502" w:author="Chowdhury Abida Anjum Era" w:date="2023-12-17T17:35:00Z">
              <w:rPr>
                <w:rFonts w:ascii="Segoe UI" w:hAnsi="Segoe UI" w:cs="Segoe UI"/>
                <w:color w:val="374151"/>
              </w:rPr>
            </w:rPrChange>
          </w:rPr>
          <w:t>example</w:t>
        </w:r>
        <w:proofErr w:type="spellEnd"/>
        <w:r w:rsidRPr="00973D8D">
          <w:rPr>
            <w:rPrChange w:id="503" w:author="Chowdhury Abida Anjum Era" w:date="2023-12-17T17:35:00Z">
              <w:rPr>
                <w:rFonts w:ascii="Segoe UI" w:hAnsi="Segoe UI" w:cs="Segoe UI"/>
                <w:color w:val="374151"/>
              </w:rPr>
            </w:rPrChange>
          </w:rPr>
          <w:t xml:space="preserve">, </w:t>
        </w:r>
        <w:proofErr w:type="spellStart"/>
        <w:r w:rsidRPr="00973D8D">
          <w:rPr>
            <w:rPrChange w:id="504" w:author="Chowdhury Abida Anjum Era" w:date="2023-12-17T17:35:00Z">
              <w:rPr>
                <w:rFonts w:ascii="Segoe UI" w:hAnsi="Segoe UI" w:cs="Segoe UI"/>
                <w:color w:val="374151"/>
              </w:rPr>
            </w:rPrChange>
          </w:rPr>
          <w:t>use</w:t>
        </w:r>
        <w:proofErr w:type="spellEnd"/>
        <w:r w:rsidRPr="00973D8D">
          <w:rPr>
            <w:rPrChange w:id="505" w:author="Chowdhury Abida Anjum Era" w:date="2023-12-17T17:35:00Z">
              <w:rPr>
                <w:rFonts w:ascii="Segoe UI" w:hAnsi="Segoe UI" w:cs="Segoe UI"/>
                <w:color w:val="374151"/>
              </w:rPr>
            </w:rPrChange>
          </w:rPr>
          <w:t xml:space="preserve"> </w:t>
        </w:r>
        <w:proofErr w:type="spellStart"/>
        <w:r w:rsidRPr="00973D8D">
          <w:rPr>
            <w:rPrChange w:id="506" w:author="Chowdhury Abida Anjum Era" w:date="2023-12-17T17:35:00Z">
              <w:rPr>
                <w:rFonts w:ascii="Segoe UI" w:hAnsi="Segoe UI" w:cs="Segoe UI"/>
                <w:color w:val="374151"/>
              </w:rPr>
            </w:rPrChange>
          </w:rPr>
          <w:t>compute-optimized</w:t>
        </w:r>
        <w:proofErr w:type="spellEnd"/>
        <w:r w:rsidRPr="00973D8D">
          <w:rPr>
            <w:rPrChange w:id="507" w:author="Chowdhury Abida Anjum Era" w:date="2023-12-17T17:35:00Z">
              <w:rPr>
                <w:rFonts w:ascii="Segoe UI" w:hAnsi="Segoe UI" w:cs="Segoe UI"/>
                <w:color w:val="374151"/>
              </w:rPr>
            </w:rPrChange>
          </w:rPr>
          <w:t xml:space="preserve"> </w:t>
        </w:r>
        <w:proofErr w:type="spellStart"/>
        <w:r w:rsidRPr="00973D8D">
          <w:rPr>
            <w:rPrChange w:id="508" w:author="Chowdhury Abida Anjum Era" w:date="2023-12-17T17:35:00Z">
              <w:rPr>
                <w:rFonts w:ascii="Segoe UI" w:hAnsi="Segoe UI" w:cs="Segoe UI"/>
                <w:color w:val="374151"/>
              </w:rPr>
            </w:rPrChange>
          </w:rPr>
          <w:t>instances</w:t>
        </w:r>
        <w:proofErr w:type="spellEnd"/>
        <w:r w:rsidRPr="00973D8D">
          <w:rPr>
            <w:rPrChange w:id="509" w:author="Chowdhury Abida Anjum Era" w:date="2023-12-17T17:35:00Z">
              <w:rPr>
                <w:rFonts w:ascii="Segoe UI" w:hAnsi="Segoe UI" w:cs="Segoe UI"/>
                <w:color w:val="374151"/>
              </w:rPr>
            </w:rPrChange>
          </w:rPr>
          <w:t xml:space="preserve"> </w:t>
        </w:r>
        <w:proofErr w:type="spellStart"/>
        <w:r w:rsidRPr="00973D8D">
          <w:rPr>
            <w:rPrChange w:id="510" w:author="Chowdhury Abida Anjum Era" w:date="2023-12-17T17:35:00Z">
              <w:rPr>
                <w:rFonts w:ascii="Segoe UI" w:hAnsi="Segoe UI" w:cs="Segoe UI"/>
                <w:color w:val="374151"/>
              </w:rPr>
            </w:rPrChange>
          </w:rPr>
          <w:t>for</w:t>
        </w:r>
        <w:proofErr w:type="spellEnd"/>
        <w:r w:rsidRPr="00973D8D">
          <w:rPr>
            <w:rPrChange w:id="511" w:author="Chowdhury Abida Anjum Era" w:date="2023-12-17T17:35:00Z">
              <w:rPr>
                <w:rFonts w:ascii="Segoe UI" w:hAnsi="Segoe UI" w:cs="Segoe UI"/>
                <w:color w:val="374151"/>
              </w:rPr>
            </w:rPrChange>
          </w:rPr>
          <w:t xml:space="preserve"> CPU-intensive </w:t>
        </w:r>
        <w:proofErr w:type="spellStart"/>
        <w:r w:rsidRPr="00973D8D">
          <w:rPr>
            <w:rPrChange w:id="512" w:author="Chowdhury Abida Anjum Era" w:date="2023-12-17T17:35:00Z">
              <w:rPr>
                <w:rFonts w:ascii="Segoe UI" w:hAnsi="Segoe UI" w:cs="Segoe UI"/>
                <w:color w:val="374151"/>
              </w:rPr>
            </w:rPrChange>
          </w:rPr>
          <w:t>tasks</w:t>
        </w:r>
        <w:proofErr w:type="spellEnd"/>
        <w:r w:rsidRPr="00973D8D">
          <w:rPr>
            <w:rPrChange w:id="513" w:author="Chowdhury Abida Anjum Era" w:date="2023-12-17T17:35:00Z">
              <w:rPr>
                <w:rFonts w:ascii="Segoe UI" w:hAnsi="Segoe UI" w:cs="Segoe UI"/>
                <w:color w:val="374151"/>
              </w:rPr>
            </w:rPrChange>
          </w:rPr>
          <w:t xml:space="preserve"> </w:t>
        </w:r>
        <w:proofErr w:type="spellStart"/>
        <w:r w:rsidRPr="00973D8D">
          <w:rPr>
            <w:rPrChange w:id="514" w:author="Chowdhury Abida Anjum Era" w:date="2023-12-17T17:35:00Z">
              <w:rPr>
                <w:rFonts w:ascii="Segoe UI" w:hAnsi="Segoe UI" w:cs="Segoe UI"/>
                <w:color w:val="374151"/>
              </w:rPr>
            </w:rPrChange>
          </w:rPr>
          <w:t>or</w:t>
        </w:r>
        <w:proofErr w:type="spellEnd"/>
        <w:r w:rsidRPr="00973D8D">
          <w:rPr>
            <w:rPrChange w:id="515" w:author="Chowdhury Abida Anjum Era" w:date="2023-12-17T17:35:00Z">
              <w:rPr>
                <w:rFonts w:ascii="Segoe UI" w:hAnsi="Segoe UI" w:cs="Segoe UI"/>
                <w:color w:val="374151"/>
              </w:rPr>
            </w:rPrChange>
          </w:rPr>
          <w:t xml:space="preserve"> GPU </w:t>
        </w:r>
        <w:proofErr w:type="spellStart"/>
        <w:r w:rsidRPr="00973D8D">
          <w:rPr>
            <w:rPrChange w:id="516" w:author="Chowdhury Abida Anjum Era" w:date="2023-12-17T17:35:00Z">
              <w:rPr>
                <w:rFonts w:ascii="Segoe UI" w:hAnsi="Segoe UI" w:cs="Segoe UI"/>
                <w:color w:val="374151"/>
              </w:rPr>
            </w:rPrChange>
          </w:rPr>
          <w:t>instances</w:t>
        </w:r>
        <w:proofErr w:type="spellEnd"/>
        <w:r w:rsidRPr="00973D8D">
          <w:rPr>
            <w:rPrChange w:id="517" w:author="Chowdhury Abida Anjum Era" w:date="2023-12-17T17:35:00Z">
              <w:rPr>
                <w:rFonts w:ascii="Segoe UI" w:hAnsi="Segoe UI" w:cs="Segoe UI"/>
                <w:color w:val="374151"/>
              </w:rPr>
            </w:rPrChange>
          </w:rPr>
          <w:t xml:space="preserve"> </w:t>
        </w:r>
        <w:proofErr w:type="spellStart"/>
        <w:r w:rsidRPr="00973D8D">
          <w:rPr>
            <w:rPrChange w:id="518" w:author="Chowdhury Abida Anjum Era" w:date="2023-12-17T17:35:00Z">
              <w:rPr>
                <w:rFonts w:ascii="Segoe UI" w:hAnsi="Segoe UI" w:cs="Segoe UI"/>
                <w:color w:val="374151"/>
              </w:rPr>
            </w:rPrChange>
          </w:rPr>
          <w:t>for</w:t>
        </w:r>
        <w:proofErr w:type="spellEnd"/>
        <w:r w:rsidRPr="00973D8D">
          <w:rPr>
            <w:rPrChange w:id="519" w:author="Chowdhury Abida Anjum Era" w:date="2023-12-17T17:35:00Z">
              <w:rPr>
                <w:rFonts w:ascii="Segoe UI" w:hAnsi="Segoe UI" w:cs="Segoe UI"/>
                <w:color w:val="374151"/>
              </w:rPr>
            </w:rPrChange>
          </w:rPr>
          <w:t xml:space="preserve"> parallel </w:t>
        </w:r>
        <w:proofErr w:type="spellStart"/>
        <w:r w:rsidRPr="00973D8D">
          <w:rPr>
            <w:rPrChange w:id="520" w:author="Chowdhury Abida Anjum Era" w:date="2023-12-17T17:35:00Z">
              <w:rPr>
                <w:rFonts w:ascii="Segoe UI" w:hAnsi="Segoe UI" w:cs="Segoe UI"/>
                <w:color w:val="374151"/>
              </w:rPr>
            </w:rPrChange>
          </w:rPr>
          <w:t>processing</w:t>
        </w:r>
        <w:proofErr w:type="spellEnd"/>
        <w:r w:rsidRPr="00973D8D">
          <w:rPr>
            <w:rPrChange w:id="521" w:author="Chowdhury Abida Anjum Era" w:date="2023-12-17T17:35:00Z">
              <w:rPr>
                <w:rFonts w:ascii="Segoe UI" w:hAnsi="Segoe UI" w:cs="Segoe UI"/>
                <w:color w:val="374151"/>
              </w:rPr>
            </w:rPrChange>
          </w:rPr>
          <w:t>.</w:t>
        </w:r>
      </w:ins>
    </w:p>
    <w:p w14:paraId="0EA32D9C" w14:textId="77777777" w:rsidR="00CB1901" w:rsidRPr="00973D8D" w:rsidRDefault="00CB1901" w:rsidP="00973D8D">
      <w:pPr>
        <w:rPr>
          <w:ins w:id="522" w:author="nimisha vilayatrani" w:date="2023-12-05T11:23:00Z"/>
          <w:lang w:val="en-GB"/>
          <w:rPrChange w:id="523" w:author="Chowdhury Abida Anjum Era" w:date="2023-12-17T17:35:00Z">
            <w:rPr>
              <w:ins w:id="524" w:author="nimisha vilayatrani" w:date="2023-12-05T11:23:00Z"/>
              <w:rFonts w:ascii="Segoe UI" w:hAnsi="Segoe UI" w:cs="Segoe UI"/>
              <w:color w:val="374151"/>
            </w:rPr>
          </w:rPrChange>
        </w:rPr>
        <w:pPrChange w:id="525"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26" w:author="nimisha vilayatrani" w:date="2023-12-05T11:23:00Z">
        <w:r w:rsidRPr="00973D8D">
          <w:rPr>
            <w:rFonts w:eastAsia="Arial"/>
            <w:sz w:val="28"/>
            <w:szCs w:val="28"/>
            <w:lang w:val="en-GB"/>
            <w:rPrChange w:id="527" w:author="Chowdhury Abida Anjum Era" w:date="2023-12-17T17:37:00Z">
              <w:rPr>
                <w:rStyle w:val="Strong"/>
                <w:rFonts w:ascii="Segoe UI" w:eastAsia="Arial" w:hAnsi="Segoe UI" w:cs="Segoe UI"/>
                <w:color w:val="374151"/>
                <w:bdr w:val="single" w:sz="2" w:space="0" w:color="D9D9E3" w:frame="1"/>
              </w:rPr>
            </w:rPrChange>
          </w:rPr>
          <w:t>b. Autoscaling:</w:t>
        </w:r>
        <w:r w:rsidRPr="00973D8D">
          <w:rPr>
            <w:lang w:val="en-GB"/>
            <w:rPrChange w:id="528" w:author="Chowdhury Abida Anjum Era" w:date="2023-12-17T17:35:00Z">
              <w:rPr>
                <w:rFonts w:ascii="Segoe UI" w:hAnsi="Segoe UI" w:cs="Segoe UI"/>
                <w:color w:val="374151"/>
              </w:rPr>
            </w:rPrChange>
          </w:rPr>
          <w:t xml:space="preserve"> Test the ability of your application to scale horizontally with AWS Auto Scaling. Ensure that your application can efficiently handle varying loads by automatically adjusting the number of instances based on demand.</w:t>
        </w:r>
      </w:ins>
    </w:p>
    <w:p w14:paraId="2519746B" w14:textId="77777777" w:rsidR="00CB1901" w:rsidRPr="00973D8D" w:rsidRDefault="00CB1901" w:rsidP="00973D8D">
      <w:pPr>
        <w:rPr>
          <w:ins w:id="529" w:author="nimisha vilayatrani" w:date="2023-12-05T11:23:00Z"/>
          <w:lang w:val="en-GB"/>
          <w:rPrChange w:id="530" w:author="Chowdhury Abida Anjum Era" w:date="2023-12-17T17:35:00Z">
            <w:rPr>
              <w:ins w:id="531" w:author="nimisha vilayatrani" w:date="2023-12-05T11:23:00Z"/>
              <w:rFonts w:ascii="Segoe UI" w:hAnsi="Segoe UI" w:cs="Segoe UI"/>
              <w:color w:val="374151"/>
            </w:rPr>
          </w:rPrChange>
        </w:rPr>
        <w:pPrChange w:id="532"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33" w:author="nimisha vilayatrani" w:date="2023-12-05T11:23:00Z">
        <w:r w:rsidRPr="00973D8D">
          <w:rPr>
            <w:rFonts w:eastAsia="Arial"/>
            <w:sz w:val="28"/>
            <w:szCs w:val="28"/>
            <w:lang w:val="en-GB"/>
            <w:rPrChange w:id="534" w:author="Chowdhury Abida Anjum Era" w:date="2023-12-17T17:37:00Z">
              <w:rPr>
                <w:rStyle w:val="Strong"/>
                <w:rFonts w:ascii="Segoe UI" w:eastAsia="Arial" w:hAnsi="Segoe UI" w:cs="Segoe UI"/>
                <w:color w:val="374151"/>
                <w:bdr w:val="single" w:sz="2" w:space="0" w:color="D9D9E3" w:frame="1"/>
              </w:rPr>
            </w:rPrChange>
          </w:rPr>
          <w:t>c. Load Testing</w:t>
        </w:r>
        <w:r w:rsidRPr="00973D8D">
          <w:rPr>
            <w:rFonts w:eastAsia="Arial"/>
            <w:lang w:val="en-GB"/>
            <w:rPrChange w:id="535" w:author="Chowdhury Abida Anjum Era" w:date="2023-12-17T17:35:00Z">
              <w:rPr>
                <w:rStyle w:val="Strong"/>
                <w:rFonts w:ascii="Segoe UI" w:eastAsia="Arial" w:hAnsi="Segoe UI" w:cs="Segoe UI"/>
                <w:color w:val="374151"/>
                <w:bdr w:val="single" w:sz="2" w:space="0" w:color="D9D9E3" w:frame="1"/>
              </w:rPr>
            </w:rPrChange>
          </w:rPr>
          <w:t>:</w:t>
        </w:r>
        <w:r w:rsidRPr="00973D8D">
          <w:rPr>
            <w:lang w:val="en-GB"/>
            <w:rPrChange w:id="536" w:author="Chowdhury Abida Anjum Era" w:date="2023-12-17T17:35:00Z">
              <w:rPr>
                <w:rFonts w:ascii="Segoe UI" w:hAnsi="Segoe UI" w:cs="Segoe UI"/>
                <w:color w:val="374151"/>
              </w:rPr>
            </w:rPrChange>
          </w:rPr>
          <w:t xml:space="preserve"> Use tools like AWS Load Balancer and Apache JMeter to simulate various levels of user activity. Monitor the performance metrics such as response time, throughput, and error rates to identify bottlenecks and optimize resource utilization.</w:t>
        </w:r>
      </w:ins>
    </w:p>
    <w:p w14:paraId="5C93EFEE" w14:textId="77777777" w:rsidR="00CB1901" w:rsidRPr="00973D8D" w:rsidRDefault="00CB1901" w:rsidP="00973D8D">
      <w:pPr>
        <w:rPr>
          <w:ins w:id="537" w:author="nimisha vilayatrani" w:date="2023-12-05T11:23:00Z"/>
          <w:b/>
          <w:bCs/>
          <w:sz w:val="28"/>
          <w:szCs w:val="28"/>
          <w:lang w:val="en-GB"/>
          <w:rPrChange w:id="538" w:author="Chowdhury Abida Anjum Era" w:date="2023-12-17T17:37:00Z">
            <w:rPr>
              <w:ins w:id="539" w:author="nimisha vilayatrani" w:date="2023-12-05T11:23:00Z"/>
              <w:rFonts w:ascii="Segoe UI" w:hAnsi="Segoe UI" w:cs="Segoe UI"/>
            </w:rPr>
          </w:rPrChange>
        </w:rPr>
        <w:pPrChange w:id="540" w:author="Chowdhury Abida Anjum Era" w:date="2023-12-17T17:35:00Z">
          <w:pPr>
            <w:pStyle w:val="Heading3"/>
            <w:pBdr>
              <w:top w:val="single" w:sz="2" w:space="0" w:color="D9D9E3"/>
              <w:left w:val="single" w:sz="2" w:space="0" w:color="D9D9E3"/>
              <w:bottom w:val="single" w:sz="2" w:space="0" w:color="D9D9E3"/>
              <w:right w:val="single" w:sz="2" w:space="0" w:color="D9D9E3"/>
            </w:pBdr>
          </w:pPr>
        </w:pPrChange>
      </w:pPr>
      <w:ins w:id="541" w:author="nimisha vilayatrani" w:date="2023-12-05T11:23:00Z">
        <w:r w:rsidRPr="00973D8D">
          <w:rPr>
            <w:b/>
            <w:bCs/>
            <w:sz w:val="28"/>
            <w:szCs w:val="28"/>
            <w:lang w:val="en-GB"/>
            <w:rPrChange w:id="542" w:author="Chowdhury Abida Anjum Era" w:date="2023-12-17T17:37:00Z">
              <w:rPr>
                <w:rFonts w:ascii="Segoe UI" w:hAnsi="Segoe UI" w:cs="Segoe UI"/>
              </w:rPr>
            </w:rPrChange>
          </w:rPr>
          <w:t>2. Security:</w:t>
        </w:r>
      </w:ins>
    </w:p>
    <w:p w14:paraId="32686D1B" w14:textId="77777777" w:rsidR="00CB1901" w:rsidRPr="00973D8D" w:rsidRDefault="00CB1901" w:rsidP="00973D8D">
      <w:pPr>
        <w:rPr>
          <w:ins w:id="543" w:author="nimisha vilayatrani" w:date="2023-12-05T11:23:00Z"/>
          <w:lang w:val="en-GB"/>
          <w:rPrChange w:id="544" w:author="Chowdhury Abida Anjum Era" w:date="2023-12-17T17:35:00Z">
            <w:rPr>
              <w:ins w:id="545" w:author="nimisha vilayatrani" w:date="2023-12-05T11:23:00Z"/>
              <w:rFonts w:ascii="Segoe UI" w:hAnsi="Segoe UI" w:cs="Segoe UI"/>
              <w:color w:val="374151"/>
            </w:rPr>
          </w:rPrChange>
        </w:rPr>
        <w:pPrChange w:id="546"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547" w:author="nimisha vilayatrani" w:date="2023-12-05T11:23:00Z">
        <w:r w:rsidRPr="00973D8D">
          <w:rPr>
            <w:rFonts w:eastAsia="Arial"/>
            <w:sz w:val="28"/>
            <w:szCs w:val="28"/>
            <w:lang w:val="en-GB"/>
            <w:rPrChange w:id="548" w:author="Chowdhury Abida Anjum Era" w:date="2023-12-17T17:37:00Z">
              <w:rPr>
                <w:rStyle w:val="Strong"/>
                <w:rFonts w:ascii="Segoe UI" w:eastAsia="Arial" w:hAnsi="Segoe UI" w:cs="Segoe UI"/>
                <w:color w:val="374151"/>
                <w:bdr w:val="single" w:sz="2" w:space="0" w:color="D9D9E3" w:frame="1"/>
              </w:rPr>
            </w:rPrChange>
          </w:rPr>
          <w:t>a. IAM (Identity and Access Management)</w:t>
        </w:r>
        <w:r w:rsidRPr="00973D8D">
          <w:rPr>
            <w:rFonts w:eastAsia="Arial"/>
            <w:lang w:val="en-GB"/>
            <w:rPrChange w:id="549" w:author="Chowdhury Abida Anjum Era" w:date="2023-12-17T17:35:00Z">
              <w:rPr>
                <w:rStyle w:val="Strong"/>
                <w:rFonts w:ascii="Segoe UI" w:eastAsia="Arial" w:hAnsi="Segoe UI" w:cs="Segoe UI"/>
                <w:color w:val="374151"/>
                <w:bdr w:val="single" w:sz="2" w:space="0" w:color="D9D9E3" w:frame="1"/>
              </w:rPr>
            </w:rPrChange>
          </w:rPr>
          <w:t>:</w:t>
        </w:r>
        <w:r w:rsidRPr="00973D8D">
          <w:rPr>
            <w:lang w:val="en-GB"/>
            <w:rPrChange w:id="550" w:author="Chowdhury Abida Anjum Era" w:date="2023-12-17T17:35:00Z">
              <w:rPr>
                <w:rFonts w:ascii="Segoe UI" w:hAnsi="Segoe UI" w:cs="Segoe UI"/>
                <w:color w:val="374151"/>
              </w:rPr>
            </w:rPrChange>
          </w:rPr>
          <w:t xml:space="preserve"> Evaluate the security of your application by defining and testing IAM roles and permissions. Ensure that only authorized users and services have access to resources.</w:t>
        </w:r>
      </w:ins>
    </w:p>
    <w:p w14:paraId="6B2E7102" w14:textId="77777777" w:rsidR="00CB1901" w:rsidRPr="00973D8D" w:rsidRDefault="00CB1901" w:rsidP="00973D8D">
      <w:pPr>
        <w:rPr>
          <w:ins w:id="551" w:author="nimisha vilayatrani" w:date="2023-12-05T11:23:00Z"/>
          <w:lang w:val="en-GB"/>
          <w:rPrChange w:id="552" w:author="Chowdhury Abida Anjum Era" w:date="2023-12-17T17:36:00Z">
            <w:rPr>
              <w:ins w:id="553" w:author="nimisha vilayatrani" w:date="2023-12-05T11:23:00Z"/>
              <w:rFonts w:ascii="Segoe UI" w:hAnsi="Segoe UI" w:cs="Segoe UI"/>
              <w:color w:val="374151"/>
            </w:rPr>
          </w:rPrChange>
        </w:rPr>
        <w:pPrChange w:id="554"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55" w:author="nimisha vilayatrani" w:date="2023-12-05T11:23:00Z">
        <w:r w:rsidRPr="00973D8D">
          <w:rPr>
            <w:rFonts w:eastAsia="Arial"/>
            <w:sz w:val="28"/>
            <w:szCs w:val="28"/>
            <w:lang w:val="en-GB"/>
            <w:rPrChange w:id="556" w:author="Chowdhury Abida Anjum Era" w:date="2023-12-17T17:38:00Z">
              <w:rPr>
                <w:rStyle w:val="Strong"/>
                <w:rFonts w:ascii="Segoe UI" w:eastAsia="Arial" w:hAnsi="Segoe UI" w:cs="Segoe UI"/>
                <w:color w:val="374151"/>
                <w:bdr w:val="single" w:sz="2" w:space="0" w:color="D9D9E3" w:frame="1"/>
              </w:rPr>
            </w:rPrChange>
          </w:rPr>
          <w:t>b. VPC (Virtual Private Cloud):</w:t>
        </w:r>
        <w:r w:rsidRPr="00973D8D">
          <w:rPr>
            <w:lang w:val="en-GB"/>
            <w:rPrChange w:id="557" w:author="Chowdhury Abida Anjum Era" w:date="2023-12-17T17:36:00Z">
              <w:rPr>
                <w:rFonts w:ascii="Segoe UI" w:hAnsi="Segoe UI" w:cs="Segoe UI"/>
                <w:color w:val="374151"/>
              </w:rPr>
            </w:rPrChange>
          </w:rPr>
          <w:t xml:space="preserve"> Assess the network security by configuring VPCs with proper subnets, security groups, and network ACLs. Test the application's resilience against network attacks.</w:t>
        </w:r>
      </w:ins>
    </w:p>
    <w:p w14:paraId="6FB24F83" w14:textId="77777777" w:rsidR="00CB1901" w:rsidRPr="00973D8D" w:rsidRDefault="00CB1901" w:rsidP="00973D8D">
      <w:pPr>
        <w:rPr>
          <w:ins w:id="558" w:author="nimisha vilayatrani" w:date="2023-12-05T11:23:00Z"/>
          <w:lang w:val="en-GB"/>
          <w:rPrChange w:id="559" w:author="Chowdhury Abida Anjum Era" w:date="2023-12-17T17:36:00Z">
            <w:rPr>
              <w:ins w:id="560" w:author="nimisha vilayatrani" w:date="2023-12-05T11:23:00Z"/>
              <w:rFonts w:ascii="Segoe UI" w:hAnsi="Segoe UI" w:cs="Segoe UI"/>
              <w:color w:val="374151"/>
            </w:rPr>
          </w:rPrChange>
        </w:rPr>
        <w:pPrChange w:id="561"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62" w:author="nimisha vilayatrani" w:date="2023-12-05T11:23:00Z">
        <w:r w:rsidRPr="00973D8D">
          <w:rPr>
            <w:rFonts w:eastAsia="Arial"/>
            <w:sz w:val="28"/>
            <w:szCs w:val="28"/>
            <w:lang w:val="en-GB"/>
            <w:rPrChange w:id="563" w:author="Chowdhury Abida Anjum Era" w:date="2023-12-17T17:38:00Z">
              <w:rPr>
                <w:rStyle w:val="Strong"/>
                <w:rFonts w:ascii="Segoe UI" w:eastAsia="Arial" w:hAnsi="Segoe UI" w:cs="Segoe UI"/>
                <w:color w:val="374151"/>
                <w:bdr w:val="single" w:sz="2" w:space="0" w:color="D9D9E3" w:frame="1"/>
              </w:rPr>
            </w:rPrChange>
          </w:rPr>
          <w:t>c. Encryption:</w:t>
        </w:r>
        <w:r w:rsidRPr="00973D8D">
          <w:rPr>
            <w:lang w:val="en-GB"/>
            <w:rPrChange w:id="564" w:author="Chowdhury Abida Anjum Era" w:date="2023-12-17T17:36:00Z">
              <w:rPr>
                <w:rFonts w:ascii="Segoe UI" w:hAnsi="Segoe UI" w:cs="Segoe UI"/>
                <w:color w:val="374151"/>
              </w:rPr>
            </w:rPrChange>
          </w:rPr>
          <w:t xml:space="preserve"> Validate the encryption of data in transit and at rest. Use services like AWS Key Management Service (KMS) for key management and AWS Certificate Manager for SSL/TLS certificates.</w:t>
        </w:r>
      </w:ins>
    </w:p>
    <w:p w14:paraId="26A1431C" w14:textId="77777777" w:rsidR="00CB1901" w:rsidRPr="00973D8D" w:rsidRDefault="00CB1901" w:rsidP="00973D8D">
      <w:pPr>
        <w:rPr>
          <w:ins w:id="565" w:author="nimisha vilayatrani" w:date="2023-12-05T11:23:00Z"/>
          <w:lang w:val="en-GB"/>
          <w:rPrChange w:id="566" w:author="Chowdhury Abida Anjum Era" w:date="2023-12-17T17:36:00Z">
            <w:rPr>
              <w:ins w:id="567" w:author="nimisha vilayatrani" w:date="2023-12-05T11:23:00Z"/>
              <w:rFonts w:ascii="Segoe UI" w:hAnsi="Segoe UI" w:cs="Segoe UI"/>
              <w:color w:val="374151"/>
            </w:rPr>
          </w:rPrChange>
        </w:rPr>
        <w:pPrChange w:id="568"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69" w:author="nimisha vilayatrani" w:date="2023-12-05T11:23:00Z">
        <w:r w:rsidRPr="00973D8D">
          <w:rPr>
            <w:rFonts w:eastAsia="Arial"/>
            <w:sz w:val="28"/>
            <w:szCs w:val="28"/>
            <w:lang w:val="en-GB"/>
            <w:rPrChange w:id="570" w:author="Chowdhury Abida Anjum Era" w:date="2023-12-17T17:38:00Z">
              <w:rPr>
                <w:rStyle w:val="Strong"/>
                <w:rFonts w:ascii="Segoe UI" w:eastAsia="Arial" w:hAnsi="Segoe UI" w:cs="Segoe UI"/>
                <w:color w:val="374151"/>
                <w:bdr w:val="single" w:sz="2" w:space="0" w:color="D9D9E3" w:frame="1"/>
              </w:rPr>
            </w:rPrChange>
          </w:rPr>
          <w:t>d. Compliance:</w:t>
        </w:r>
        <w:r w:rsidRPr="00973D8D">
          <w:rPr>
            <w:lang w:val="en-GB"/>
            <w:rPrChange w:id="571" w:author="Chowdhury Abida Anjum Era" w:date="2023-12-17T17:36:00Z">
              <w:rPr>
                <w:rFonts w:ascii="Segoe UI" w:hAnsi="Segoe UI" w:cs="Segoe UI"/>
                <w:color w:val="374151"/>
              </w:rPr>
            </w:rPrChange>
          </w:rPr>
          <w:t xml:space="preserve"> Ensure your application complies with industry-specific standards and regulations. AWS provides compliance reports and certifications for various standards.</w:t>
        </w:r>
      </w:ins>
    </w:p>
    <w:p w14:paraId="13986004" w14:textId="77777777" w:rsidR="00CB1901" w:rsidRPr="00973D8D" w:rsidRDefault="00CB1901" w:rsidP="00973D8D">
      <w:pPr>
        <w:rPr>
          <w:ins w:id="572" w:author="nimisha vilayatrani" w:date="2023-12-05T11:23:00Z"/>
          <w:b/>
          <w:bCs/>
          <w:sz w:val="28"/>
          <w:szCs w:val="28"/>
          <w:lang w:val="en-GB"/>
          <w:rPrChange w:id="573" w:author="Chowdhury Abida Anjum Era" w:date="2023-12-17T17:38:00Z">
            <w:rPr>
              <w:ins w:id="574" w:author="nimisha vilayatrani" w:date="2023-12-05T11:23:00Z"/>
              <w:rFonts w:ascii="Segoe UI" w:hAnsi="Segoe UI" w:cs="Segoe UI"/>
            </w:rPr>
          </w:rPrChange>
        </w:rPr>
        <w:pPrChange w:id="575" w:author="Chowdhury Abida Anjum Era" w:date="2023-12-17T17:35:00Z">
          <w:pPr>
            <w:pStyle w:val="Heading3"/>
            <w:pBdr>
              <w:top w:val="single" w:sz="2" w:space="0" w:color="D9D9E3"/>
              <w:left w:val="single" w:sz="2" w:space="0" w:color="D9D9E3"/>
              <w:bottom w:val="single" w:sz="2" w:space="0" w:color="D9D9E3"/>
              <w:right w:val="single" w:sz="2" w:space="0" w:color="D9D9E3"/>
            </w:pBdr>
          </w:pPr>
        </w:pPrChange>
      </w:pPr>
      <w:ins w:id="576" w:author="nimisha vilayatrani" w:date="2023-12-05T11:23:00Z">
        <w:r w:rsidRPr="00973D8D">
          <w:rPr>
            <w:b/>
            <w:bCs/>
            <w:sz w:val="28"/>
            <w:szCs w:val="28"/>
            <w:lang w:val="en-GB"/>
            <w:rPrChange w:id="577" w:author="Chowdhury Abida Anjum Era" w:date="2023-12-17T17:38:00Z">
              <w:rPr>
                <w:rFonts w:ascii="Segoe UI" w:hAnsi="Segoe UI" w:cs="Segoe UI"/>
              </w:rPr>
            </w:rPrChange>
          </w:rPr>
          <w:t>3. Availability:</w:t>
        </w:r>
      </w:ins>
    </w:p>
    <w:p w14:paraId="57A840EF" w14:textId="77777777" w:rsidR="00CB1901" w:rsidRPr="00973D8D" w:rsidRDefault="00CB1901" w:rsidP="00973D8D">
      <w:pPr>
        <w:rPr>
          <w:ins w:id="578" w:author="nimisha vilayatrani" w:date="2023-12-05T11:23:00Z"/>
          <w:lang w:val="en-GB"/>
          <w:rPrChange w:id="579" w:author="Chowdhury Abida Anjum Era" w:date="2023-12-17T17:36:00Z">
            <w:rPr>
              <w:ins w:id="580" w:author="nimisha vilayatrani" w:date="2023-12-05T11:23:00Z"/>
              <w:rFonts w:ascii="Segoe UI" w:hAnsi="Segoe UI" w:cs="Segoe UI"/>
              <w:color w:val="374151"/>
            </w:rPr>
          </w:rPrChange>
        </w:rPr>
        <w:pPrChange w:id="581"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582" w:author="nimisha vilayatrani" w:date="2023-12-05T11:23:00Z">
        <w:r w:rsidRPr="00973D8D">
          <w:rPr>
            <w:rFonts w:eastAsia="Arial"/>
            <w:lang w:val="en-GB"/>
            <w:rPrChange w:id="583" w:author="Chowdhury Abida Anjum Era" w:date="2023-12-17T17:36:00Z">
              <w:rPr>
                <w:rStyle w:val="Strong"/>
                <w:rFonts w:ascii="Segoe UI" w:eastAsia="Arial" w:hAnsi="Segoe UI" w:cs="Segoe UI"/>
                <w:color w:val="374151"/>
                <w:bdr w:val="single" w:sz="2" w:space="0" w:color="D9D9E3" w:frame="1"/>
              </w:rPr>
            </w:rPrChange>
          </w:rPr>
          <w:t xml:space="preserve">a. </w:t>
        </w:r>
        <w:r w:rsidRPr="00973D8D">
          <w:rPr>
            <w:rFonts w:eastAsia="Arial"/>
            <w:sz w:val="28"/>
            <w:szCs w:val="28"/>
            <w:lang w:val="en-GB"/>
            <w:rPrChange w:id="584" w:author="Chowdhury Abida Anjum Era" w:date="2023-12-17T17:38:00Z">
              <w:rPr>
                <w:rStyle w:val="Strong"/>
                <w:rFonts w:ascii="Segoe UI" w:eastAsia="Arial" w:hAnsi="Segoe UI" w:cs="Segoe UI"/>
                <w:color w:val="374151"/>
                <w:bdr w:val="single" w:sz="2" w:space="0" w:color="D9D9E3" w:frame="1"/>
              </w:rPr>
            </w:rPrChange>
          </w:rPr>
          <w:t>High Availability Architecture:</w:t>
        </w:r>
        <w:r w:rsidRPr="00973D8D">
          <w:rPr>
            <w:lang w:val="en-GB"/>
            <w:rPrChange w:id="585" w:author="Chowdhury Abida Anjum Era" w:date="2023-12-17T17:36:00Z">
              <w:rPr>
                <w:rFonts w:ascii="Segoe UI" w:hAnsi="Segoe UI" w:cs="Segoe UI"/>
                <w:color w:val="374151"/>
              </w:rPr>
            </w:rPrChange>
          </w:rPr>
          <w:t xml:space="preserve"> Design your application for high availability using AWS services like Elastic Load Balancing, Auto Scaling, and multi-AZ deployments. Test the application's ability to recover from failures.</w:t>
        </w:r>
      </w:ins>
    </w:p>
    <w:p w14:paraId="6CCFF59A" w14:textId="77777777" w:rsidR="00CB1901" w:rsidRPr="00973D8D" w:rsidRDefault="00CB1901" w:rsidP="00973D8D">
      <w:pPr>
        <w:rPr>
          <w:ins w:id="586" w:author="nimisha vilayatrani" w:date="2023-12-05T11:23:00Z"/>
          <w:lang w:val="en-GB"/>
          <w:rPrChange w:id="587" w:author="Chowdhury Abida Anjum Era" w:date="2023-12-17T17:36:00Z">
            <w:rPr>
              <w:ins w:id="588" w:author="nimisha vilayatrani" w:date="2023-12-05T11:23:00Z"/>
              <w:rFonts w:ascii="Segoe UI" w:hAnsi="Segoe UI" w:cs="Segoe UI"/>
              <w:color w:val="374151"/>
            </w:rPr>
          </w:rPrChange>
        </w:rPr>
        <w:pPrChange w:id="589"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90" w:author="nimisha vilayatrani" w:date="2023-12-05T11:23:00Z">
        <w:r w:rsidRPr="00973D8D">
          <w:rPr>
            <w:rFonts w:eastAsia="Arial"/>
            <w:sz w:val="28"/>
            <w:szCs w:val="28"/>
            <w:lang w:val="en-GB"/>
            <w:rPrChange w:id="591" w:author="Chowdhury Abida Anjum Era" w:date="2023-12-17T17:38:00Z">
              <w:rPr>
                <w:rStyle w:val="Strong"/>
                <w:rFonts w:ascii="Segoe UI" w:eastAsia="Arial" w:hAnsi="Segoe UI" w:cs="Segoe UI"/>
                <w:color w:val="374151"/>
                <w:bdr w:val="single" w:sz="2" w:space="0" w:color="D9D9E3" w:frame="1"/>
              </w:rPr>
            </w:rPrChange>
          </w:rPr>
          <w:t>b. Disaster Recovery:</w:t>
        </w:r>
        <w:r w:rsidRPr="00973D8D">
          <w:rPr>
            <w:lang w:val="en-GB"/>
            <w:rPrChange w:id="592" w:author="Chowdhury Abida Anjum Era" w:date="2023-12-17T17:36:00Z">
              <w:rPr>
                <w:rFonts w:ascii="Segoe UI" w:hAnsi="Segoe UI" w:cs="Segoe UI"/>
                <w:color w:val="374151"/>
              </w:rPr>
            </w:rPrChange>
          </w:rPr>
          <w:t xml:space="preserve"> Implement and test disaster recovery strategies using AWS services like AWS Backup and AWS Elastic Disaster Recovery. Ensure data backups are regularly performed and can be restored efficiently.</w:t>
        </w:r>
      </w:ins>
    </w:p>
    <w:p w14:paraId="010DFA8D" w14:textId="77777777" w:rsidR="00CB1901" w:rsidRPr="00973D8D" w:rsidRDefault="00CB1901" w:rsidP="00973D8D">
      <w:pPr>
        <w:rPr>
          <w:ins w:id="593" w:author="nimisha vilayatrani" w:date="2023-12-05T11:23:00Z"/>
          <w:lang w:val="en-GB"/>
          <w:rPrChange w:id="594" w:author="Chowdhury Abida Anjum Era" w:date="2023-12-17T17:37:00Z">
            <w:rPr>
              <w:ins w:id="595" w:author="nimisha vilayatrani" w:date="2023-12-05T11:23:00Z"/>
              <w:rFonts w:ascii="Segoe UI" w:hAnsi="Segoe UI" w:cs="Segoe UI"/>
              <w:color w:val="374151"/>
            </w:rPr>
          </w:rPrChange>
        </w:rPr>
        <w:pPrChange w:id="596"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597" w:author="nimisha vilayatrani" w:date="2023-12-05T11:23:00Z">
        <w:r w:rsidRPr="00973D8D">
          <w:rPr>
            <w:rFonts w:eastAsia="Arial"/>
            <w:sz w:val="28"/>
            <w:szCs w:val="28"/>
            <w:lang w:val="en-GB"/>
            <w:rPrChange w:id="598" w:author="Chowdhury Abida Anjum Era" w:date="2023-12-17T17:38:00Z">
              <w:rPr>
                <w:rStyle w:val="Strong"/>
                <w:rFonts w:ascii="Segoe UI" w:eastAsia="Arial" w:hAnsi="Segoe UI" w:cs="Segoe UI"/>
                <w:color w:val="374151"/>
                <w:bdr w:val="single" w:sz="2" w:space="0" w:color="D9D9E3" w:frame="1"/>
              </w:rPr>
            </w:rPrChange>
          </w:rPr>
          <w:t>c. Monitoring and Logging:</w:t>
        </w:r>
        <w:r w:rsidRPr="00973D8D">
          <w:rPr>
            <w:lang w:val="en-GB"/>
            <w:rPrChange w:id="599" w:author="Chowdhury Abida Anjum Era" w:date="2023-12-17T17:36:00Z">
              <w:rPr>
                <w:rFonts w:ascii="Segoe UI" w:hAnsi="Segoe UI" w:cs="Segoe UI"/>
                <w:color w:val="374151"/>
              </w:rPr>
            </w:rPrChange>
          </w:rPr>
          <w:t xml:space="preserve"> Set up AWS CloudWatch for monitoring and AWS CloudTrail for auditing. Create alarms to detect and respond to issues in real-time. </w:t>
        </w:r>
        <w:proofErr w:type="spellStart"/>
        <w:r w:rsidRPr="00973D8D">
          <w:rPr>
            <w:lang w:val="en-GB"/>
            <w:rPrChange w:id="600" w:author="Chowdhury Abida Anjum Era" w:date="2023-12-17T17:37:00Z">
              <w:rPr>
                <w:rFonts w:ascii="Segoe UI" w:hAnsi="Segoe UI" w:cs="Segoe UI"/>
                <w:color w:val="374151"/>
              </w:rPr>
            </w:rPrChange>
          </w:rPr>
          <w:t>Analyze</w:t>
        </w:r>
        <w:proofErr w:type="spellEnd"/>
        <w:r w:rsidRPr="00973D8D">
          <w:rPr>
            <w:lang w:val="en-GB"/>
            <w:rPrChange w:id="601" w:author="Chowdhury Abida Anjum Era" w:date="2023-12-17T17:37:00Z">
              <w:rPr>
                <w:rFonts w:ascii="Segoe UI" w:hAnsi="Segoe UI" w:cs="Segoe UI"/>
                <w:color w:val="374151"/>
              </w:rPr>
            </w:rPrChange>
          </w:rPr>
          <w:t xml:space="preserve"> logs to troubleshoot and improve application performance.</w:t>
        </w:r>
      </w:ins>
    </w:p>
    <w:p w14:paraId="1051B264" w14:textId="77777777" w:rsidR="00CB1901" w:rsidRPr="00973D8D" w:rsidRDefault="00CB1901" w:rsidP="00973D8D">
      <w:pPr>
        <w:rPr>
          <w:ins w:id="602" w:author="nimisha vilayatrani" w:date="2023-12-05T11:23:00Z"/>
          <w:sz w:val="28"/>
          <w:szCs w:val="28"/>
          <w:lang w:val="en-GB"/>
          <w:rPrChange w:id="603" w:author="Chowdhury Abida Anjum Era" w:date="2023-12-17T17:39:00Z">
            <w:rPr>
              <w:ins w:id="604" w:author="nimisha vilayatrani" w:date="2023-12-05T11:23:00Z"/>
              <w:rFonts w:ascii="Segoe UI" w:hAnsi="Segoe UI" w:cs="Segoe UI"/>
            </w:rPr>
          </w:rPrChange>
        </w:rPr>
        <w:pPrChange w:id="605" w:author="Chowdhury Abida Anjum Era" w:date="2023-12-17T17:35:00Z">
          <w:pPr>
            <w:pStyle w:val="Heading3"/>
            <w:pBdr>
              <w:top w:val="single" w:sz="2" w:space="0" w:color="D9D9E3"/>
              <w:left w:val="single" w:sz="2" w:space="0" w:color="D9D9E3"/>
              <w:bottom w:val="single" w:sz="2" w:space="0" w:color="D9D9E3"/>
              <w:right w:val="single" w:sz="2" w:space="0" w:color="D9D9E3"/>
            </w:pBdr>
          </w:pPr>
        </w:pPrChange>
      </w:pPr>
      <w:ins w:id="606" w:author="nimisha vilayatrani" w:date="2023-12-05T11:23:00Z">
        <w:r w:rsidRPr="00973D8D">
          <w:rPr>
            <w:sz w:val="28"/>
            <w:szCs w:val="28"/>
            <w:lang w:val="en-GB"/>
            <w:rPrChange w:id="607" w:author="Chowdhury Abida Anjum Era" w:date="2023-12-17T17:39:00Z">
              <w:rPr>
                <w:rFonts w:ascii="Segoe UI" w:hAnsi="Segoe UI" w:cs="Segoe UI"/>
              </w:rPr>
            </w:rPrChange>
          </w:rPr>
          <w:t>General Recommendations:</w:t>
        </w:r>
      </w:ins>
    </w:p>
    <w:p w14:paraId="29355E87" w14:textId="77777777" w:rsidR="00CB1901" w:rsidRPr="00973D8D" w:rsidRDefault="00CB1901" w:rsidP="00973D8D">
      <w:pPr>
        <w:rPr>
          <w:ins w:id="608" w:author="nimisha vilayatrani" w:date="2023-12-05T11:23:00Z"/>
          <w:lang w:val="en-GB"/>
          <w:rPrChange w:id="609" w:author="Chowdhury Abida Anjum Era" w:date="2023-12-17T17:37:00Z">
            <w:rPr>
              <w:ins w:id="610" w:author="nimisha vilayatrani" w:date="2023-12-05T11:23:00Z"/>
              <w:rFonts w:ascii="Segoe UI" w:hAnsi="Segoe UI" w:cs="Segoe UI"/>
              <w:color w:val="374151"/>
            </w:rPr>
          </w:rPrChange>
        </w:rPr>
        <w:pPrChange w:id="611"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612" w:author="nimisha vilayatrani" w:date="2023-12-05T11:23:00Z">
        <w:r w:rsidRPr="00973D8D">
          <w:rPr>
            <w:rFonts w:eastAsia="Arial"/>
            <w:sz w:val="28"/>
            <w:szCs w:val="28"/>
            <w:lang w:val="en-GB"/>
            <w:rPrChange w:id="613" w:author="Chowdhury Abida Anjum Era" w:date="2023-12-17T17:39:00Z">
              <w:rPr>
                <w:rStyle w:val="Strong"/>
                <w:rFonts w:ascii="Segoe UI" w:eastAsia="Arial" w:hAnsi="Segoe UI" w:cs="Segoe UI"/>
                <w:color w:val="374151"/>
                <w:bdr w:val="single" w:sz="2" w:space="0" w:color="D9D9E3" w:frame="1"/>
              </w:rPr>
            </w:rPrChange>
          </w:rPr>
          <w:t>a. Cost Management</w:t>
        </w:r>
        <w:r w:rsidRPr="00973D8D">
          <w:rPr>
            <w:rFonts w:eastAsia="Arial"/>
            <w:lang w:val="en-GB"/>
            <w:rPrChange w:id="614" w:author="Chowdhury Abida Anjum Era" w:date="2023-12-17T17:37:00Z">
              <w:rPr>
                <w:rStyle w:val="Strong"/>
                <w:rFonts w:ascii="Segoe UI" w:eastAsia="Arial" w:hAnsi="Segoe UI" w:cs="Segoe UI"/>
                <w:color w:val="374151"/>
                <w:bdr w:val="single" w:sz="2" w:space="0" w:color="D9D9E3" w:frame="1"/>
              </w:rPr>
            </w:rPrChange>
          </w:rPr>
          <w:t>:</w:t>
        </w:r>
        <w:r w:rsidRPr="00973D8D">
          <w:rPr>
            <w:lang w:val="en-GB"/>
            <w:rPrChange w:id="615" w:author="Chowdhury Abida Anjum Era" w:date="2023-12-17T17:37:00Z">
              <w:rPr>
                <w:rFonts w:ascii="Segoe UI" w:hAnsi="Segoe UI" w:cs="Segoe UI"/>
                <w:color w:val="374151"/>
              </w:rPr>
            </w:rPrChange>
          </w:rPr>
          <w:t xml:space="preserve"> Monitor and optimize costs using AWS Cost Explorer. Implement cost-saving measures such as reserved instances or spot instances based on your application's usage patterns.</w:t>
        </w:r>
      </w:ins>
    </w:p>
    <w:p w14:paraId="7F7828DC" w14:textId="77777777" w:rsidR="00CB1901" w:rsidRPr="00973D8D" w:rsidRDefault="00CB1901" w:rsidP="00973D8D">
      <w:pPr>
        <w:rPr>
          <w:ins w:id="616" w:author="nimisha vilayatrani" w:date="2023-12-05T11:23:00Z"/>
          <w:lang w:val="en-GB"/>
          <w:rPrChange w:id="617" w:author="Chowdhury Abida Anjum Era" w:date="2023-12-17T17:37:00Z">
            <w:rPr>
              <w:ins w:id="618" w:author="nimisha vilayatrani" w:date="2023-12-05T11:23:00Z"/>
              <w:rFonts w:ascii="Segoe UI" w:hAnsi="Segoe UI" w:cs="Segoe UI"/>
              <w:color w:val="374151"/>
            </w:rPr>
          </w:rPrChange>
        </w:rPr>
        <w:pPrChange w:id="619"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20" w:author="nimisha vilayatrani" w:date="2023-12-05T11:23:00Z">
        <w:r w:rsidRPr="00973D8D">
          <w:rPr>
            <w:rFonts w:eastAsia="Arial"/>
            <w:sz w:val="28"/>
            <w:szCs w:val="28"/>
            <w:lang w:val="en-GB"/>
            <w:rPrChange w:id="621" w:author="Chowdhury Abida Anjum Era" w:date="2023-12-17T17:39:00Z">
              <w:rPr>
                <w:rStyle w:val="Strong"/>
                <w:rFonts w:ascii="Segoe UI" w:eastAsia="Arial" w:hAnsi="Segoe UI" w:cs="Segoe UI"/>
                <w:color w:val="374151"/>
                <w:bdr w:val="single" w:sz="2" w:space="0" w:color="D9D9E3" w:frame="1"/>
              </w:rPr>
            </w:rPrChange>
          </w:rPr>
          <w:t>b. Geographic Testing:</w:t>
        </w:r>
        <w:r w:rsidRPr="00973D8D">
          <w:rPr>
            <w:lang w:val="en-GB"/>
            <w:rPrChange w:id="622" w:author="Chowdhury Abida Anjum Era" w:date="2023-12-17T17:37:00Z">
              <w:rPr>
                <w:rFonts w:ascii="Segoe UI" w:hAnsi="Segoe UI" w:cs="Segoe UI"/>
                <w:color w:val="374151"/>
              </w:rPr>
            </w:rPrChange>
          </w:rPr>
          <w:t xml:space="preserve"> Evaluate the performance and availability of your application in different AWS regions to ensure a consistent user experience globally.</w:t>
        </w:r>
      </w:ins>
    </w:p>
    <w:p w14:paraId="3FC470E0" w14:textId="77777777" w:rsidR="00CB1901" w:rsidRPr="00973D8D" w:rsidRDefault="00CB1901" w:rsidP="00973D8D">
      <w:pPr>
        <w:rPr>
          <w:ins w:id="623" w:author="nimisha vilayatrani" w:date="2023-12-05T11:23:00Z"/>
          <w:lang w:val="en-GB"/>
          <w:rPrChange w:id="624" w:author="Chowdhury Abida Anjum Era" w:date="2023-12-17T17:37:00Z">
            <w:rPr>
              <w:ins w:id="625" w:author="nimisha vilayatrani" w:date="2023-12-05T11:23:00Z"/>
              <w:rFonts w:ascii="Segoe UI" w:hAnsi="Segoe UI" w:cs="Segoe UI"/>
              <w:color w:val="374151"/>
            </w:rPr>
          </w:rPrChange>
        </w:rPr>
        <w:pPrChange w:id="626"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27" w:author="nimisha vilayatrani" w:date="2023-12-05T11:23:00Z">
        <w:r w:rsidRPr="00973D8D">
          <w:rPr>
            <w:rFonts w:eastAsia="Arial"/>
            <w:sz w:val="28"/>
            <w:szCs w:val="28"/>
            <w:lang w:val="en-GB"/>
            <w:rPrChange w:id="628" w:author="Chowdhury Abida Anjum Era" w:date="2023-12-17T17:39:00Z">
              <w:rPr>
                <w:rStyle w:val="Strong"/>
                <w:rFonts w:ascii="Segoe UI" w:eastAsia="Arial" w:hAnsi="Segoe UI" w:cs="Segoe UI"/>
                <w:color w:val="374151"/>
                <w:bdr w:val="single" w:sz="2" w:space="0" w:color="D9D9E3" w:frame="1"/>
              </w:rPr>
            </w:rPrChange>
          </w:rPr>
          <w:lastRenderedPageBreak/>
          <w:t>c. Integration Testing:</w:t>
        </w:r>
        <w:r w:rsidRPr="00973D8D">
          <w:rPr>
            <w:lang w:val="en-GB"/>
            <w:rPrChange w:id="629" w:author="Chowdhury Abida Anjum Era" w:date="2023-12-17T17:37:00Z">
              <w:rPr>
                <w:rFonts w:ascii="Segoe UI" w:hAnsi="Segoe UI" w:cs="Segoe UI"/>
                <w:color w:val="374151"/>
              </w:rPr>
            </w:rPrChange>
          </w:rPr>
          <w:t xml:space="preserve"> Test third-party integrations and services to ensure seamless communication and data flow between components.</w:t>
        </w:r>
      </w:ins>
    </w:p>
    <w:p w14:paraId="6E2B27A6" w14:textId="77777777" w:rsidR="00CB1901" w:rsidRPr="00973D8D" w:rsidRDefault="00CB1901" w:rsidP="00973D8D">
      <w:pPr>
        <w:rPr>
          <w:ins w:id="630" w:author="nimisha vilayatrani" w:date="2023-12-05T11:23:00Z"/>
          <w:lang w:val="en-GB"/>
          <w:rPrChange w:id="631" w:author="Chowdhury Abida Anjum Era" w:date="2023-12-17T17:37:00Z">
            <w:rPr>
              <w:ins w:id="632" w:author="nimisha vilayatrani" w:date="2023-12-05T11:23:00Z"/>
              <w:rFonts w:ascii="Segoe UI" w:hAnsi="Segoe UI" w:cs="Segoe UI"/>
              <w:color w:val="374151"/>
            </w:rPr>
          </w:rPrChange>
        </w:rPr>
        <w:pPrChange w:id="633" w:author="Chowdhury Abida Anjum Era" w:date="2023-12-17T17:35:00Z">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pPrChange>
      </w:pPr>
      <w:ins w:id="634" w:author="nimisha vilayatrani" w:date="2023-12-05T11:23:00Z">
        <w:r w:rsidRPr="00973D8D">
          <w:rPr>
            <w:lang w:val="en-GB"/>
            <w:rPrChange w:id="635" w:author="Chowdhury Abida Anjum Era" w:date="2023-12-17T17:37:00Z">
              <w:rPr>
                <w:rFonts w:ascii="Segoe UI" w:hAnsi="Segoe UI" w:cs="Segoe UI"/>
                <w:color w:val="374151"/>
              </w:rPr>
            </w:rPrChange>
          </w:rPr>
          <w:t>By conducting thorough testing across these areas, you can ensure that your application is not only performant and secure but also highly available on the AWS cloud infrastructure. Regularly review and update your testing strategy as your application evolves and AWS introduces new services and features.</w:t>
        </w:r>
      </w:ins>
    </w:p>
    <w:p w14:paraId="55E8B872" w14:textId="77777777" w:rsidR="00CB1901" w:rsidRPr="00973D8D" w:rsidRDefault="00CB1901" w:rsidP="00973D8D">
      <w:pPr>
        <w:rPr>
          <w:lang w:val="en-GB"/>
          <w:rPrChange w:id="636" w:author="Chowdhury Abida Anjum Era" w:date="2023-12-17T17:37:00Z">
            <w:rPr>
              <w:lang w:val="en-US"/>
            </w:rPr>
          </w:rPrChange>
        </w:rPr>
        <w:pPrChange w:id="637" w:author="Chowdhury Abida Anjum Era" w:date="2023-12-17T17:35:00Z">
          <w:pPr>
            <w:ind w:firstLine="720"/>
          </w:pPr>
        </w:pPrChange>
      </w:pPr>
    </w:p>
    <w:p w14:paraId="2C5B38BA" w14:textId="77777777" w:rsidR="00187205" w:rsidRDefault="00187205">
      <w:pPr>
        <w:ind w:firstLine="720"/>
        <w:rPr>
          <w:lang w:val="en-US"/>
        </w:rPr>
      </w:pPr>
    </w:p>
    <w:p w14:paraId="429BFE61" w14:textId="77777777" w:rsidR="00187205" w:rsidRDefault="00187205">
      <w:pPr>
        <w:ind w:firstLine="720"/>
        <w:rPr>
          <w:lang w:val="en-US"/>
        </w:rPr>
      </w:pPr>
    </w:p>
    <w:p w14:paraId="757A9BAA" w14:textId="77777777" w:rsidR="00187205" w:rsidRDefault="00187205">
      <w:pPr>
        <w:ind w:firstLine="720"/>
        <w:rPr>
          <w:lang w:val="en-US"/>
        </w:rPr>
      </w:pPr>
    </w:p>
    <w:p w14:paraId="7BB2AD15" w14:textId="77777777" w:rsidR="00187205" w:rsidRDefault="00187205">
      <w:pPr>
        <w:ind w:firstLine="720"/>
        <w:rPr>
          <w:lang w:val="en-US"/>
        </w:rPr>
      </w:pPr>
    </w:p>
    <w:p w14:paraId="10A7073A" w14:textId="77777777" w:rsidR="00187205" w:rsidRDefault="00187205">
      <w:pPr>
        <w:ind w:firstLine="720"/>
        <w:rPr>
          <w:lang w:val="en-US"/>
        </w:rPr>
      </w:pPr>
    </w:p>
    <w:p w14:paraId="72CCF4A3" w14:textId="77777777" w:rsidR="00187205" w:rsidRDefault="00000000">
      <w:pPr>
        <w:pStyle w:val="Heading2"/>
        <w:numPr>
          <w:ilvl w:val="0"/>
          <w:numId w:val="0"/>
        </w:numPr>
      </w:pPr>
      <w:bookmarkStart w:id="638" w:name="_Toc18"/>
      <w:r>
        <w:t>Task 3.2</w:t>
      </w:r>
      <w:bookmarkEnd w:id="638"/>
    </w:p>
    <w:p w14:paraId="3BD216BD" w14:textId="77777777" w:rsidR="00187205" w:rsidRPr="00BE69B4" w:rsidRDefault="00000000">
      <w:pPr>
        <w:rPr>
          <w:lang w:val="en-US"/>
          <w:rPrChange w:id="639" w:author="nimisha vilayatrani" w:date="2023-12-05T10:50:00Z">
            <w:rPr/>
          </w:rPrChange>
        </w:rPr>
      </w:pPr>
      <w:r>
        <w:rPr>
          <w:lang w:val="en-US"/>
        </w:rPr>
        <w:t>Scalability Assessment:</w:t>
      </w:r>
    </w:p>
    <w:p w14:paraId="05BF1E84" w14:textId="77777777" w:rsidR="00187205" w:rsidRDefault="00000000">
      <w:pPr>
        <w:ind w:firstLine="720"/>
        <w:rPr>
          <w:ins w:id="640" w:author="nimisha vilayatrani" w:date="2023-12-05T11:24:00Z"/>
          <w:lang w:val="en-US"/>
        </w:rPr>
      </w:pPr>
      <w:r>
        <w:rPr>
          <w:lang w:val="en-US"/>
        </w:rPr>
        <w:t>· What do you think is it possible to scale the AWS EC2 instance vertically and horizontally and also is it possible to scale the AWS Container Service?</w:t>
      </w:r>
    </w:p>
    <w:p w14:paraId="72AADBDF" w14:textId="77777777" w:rsidR="00CB1901" w:rsidRPr="00973D8D" w:rsidRDefault="00CB1901" w:rsidP="00973D8D">
      <w:pPr>
        <w:rPr>
          <w:ins w:id="641" w:author="nimisha vilayatrani" w:date="2023-12-05T11:24:00Z"/>
          <w:lang w:val="en-GB"/>
          <w:rPrChange w:id="642" w:author="Chowdhury Abida Anjum Era" w:date="2023-12-17T17:37:00Z">
            <w:rPr>
              <w:ins w:id="643" w:author="nimisha vilayatrani" w:date="2023-12-05T11:24:00Z"/>
              <w:rFonts w:ascii="Segoe UI" w:hAnsi="Segoe UI" w:cs="Segoe UI"/>
              <w:color w:val="374151"/>
            </w:rPr>
          </w:rPrChange>
        </w:rPr>
        <w:pPrChange w:id="644"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645" w:author="nimisha vilayatrani" w:date="2023-12-05T11:24:00Z">
        <w:r w:rsidRPr="00973D8D">
          <w:rPr>
            <w:lang w:val="en-GB"/>
            <w:rPrChange w:id="646" w:author="Chowdhury Abida Anjum Era" w:date="2023-12-17T17:37:00Z">
              <w:rPr>
                <w:rFonts w:ascii="Segoe UI" w:hAnsi="Segoe UI" w:cs="Segoe UI"/>
                <w:color w:val="374151"/>
              </w:rPr>
            </w:rPrChange>
          </w:rPr>
          <w:t>Yes, AWS provides options for both vertical and horizontal scaling for EC2 instances and AWS Container Service (ECS).</w:t>
        </w:r>
      </w:ins>
    </w:p>
    <w:p w14:paraId="1FC1F725" w14:textId="77777777" w:rsidR="00CB1901" w:rsidRPr="00973D8D" w:rsidRDefault="00CB1901" w:rsidP="00973D8D">
      <w:pPr>
        <w:rPr>
          <w:ins w:id="647" w:author="nimisha vilayatrani" w:date="2023-12-05T11:24:00Z"/>
          <w:b/>
          <w:bCs/>
          <w:sz w:val="28"/>
          <w:szCs w:val="28"/>
          <w:lang w:val="en-GB"/>
          <w:rPrChange w:id="648" w:author="Chowdhury Abida Anjum Era" w:date="2023-12-17T17:42:00Z">
            <w:rPr>
              <w:ins w:id="649" w:author="nimisha vilayatrani" w:date="2023-12-05T11:24:00Z"/>
              <w:rFonts w:ascii="Segoe UI" w:hAnsi="Segoe UI" w:cs="Segoe UI"/>
            </w:rPr>
          </w:rPrChange>
        </w:rPr>
        <w:pPrChange w:id="650"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651" w:author="nimisha vilayatrani" w:date="2023-12-05T11:24:00Z">
        <w:r w:rsidRPr="00973D8D">
          <w:rPr>
            <w:b/>
            <w:bCs/>
            <w:sz w:val="28"/>
            <w:szCs w:val="28"/>
            <w:lang w:val="en-GB"/>
            <w:rPrChange w:id="652" w:author="Chowdhury Abida Anjum Era" w:date="2023-12-17T17:42:00Z">
              <w:rPr>
                <w:rFonts w:ascii="Segoe UI" w:hAnsi="Segoe UI" w:cs="Segoe UI"/>
              </w:rPr>
            </w:rPrChange>
          </w:rPr>
          <w:t xml:space="preserve">1. </w:t>
        </w:r>
        <w:r w:rsidRPr="00973D8D">
          <w:rPr>
            <w:b/>
            <w:bCs/>
            <w:sz w:val="28"/>
            <w:szCs w:val="28"/>
            <w:lang w:val="en-GB"/>
            <w:rPrChange w:id="653" w:author="Chowdhury Abida Anjum Era" w:date="2023-12-17T17:42:00Z">
              <w:rPr>
                <w:rStyle w:val="Strong"/>
                <w:rFonts w:ascii="Segoe UI" w:hAnsi="Segoe UI" w:cs="Segoe UI"/>
                <w:b w:val="0"/>
                <w:bCs w:val="0"/>
                <w:bdr w:val="single" w:sz="2" w:space="0" w:color="D9D9E3" w:frame="1"/>
              </w:rPr>
            </w:rPrChange>
          </w:rPr>
          <w:t>Vertical Scaling for EC2 Instances:</w:t>
        </w:r>
      </w:ins>
    </w:p>
    <w:p w14:paraId="6F33071A" w14:textId="77777777" w:rsidR="00CB1901" w:rsidRPr="00973D8D" w:rsidRDefault="00CB1901" w:rsidP="00973D8D">
      <w:pPr>
        <w:rPr>
          <w:ins w:id="654" w:author="nimisha vilayatrani" w:date="2023-12-05T11:24:00Z"/>
          <w:lang w:val="en-GB"/>
          <w:rPrChange w:id="655" w:author="Chowdhury Abida Anjum Era" w:date="2023-12-17T17:37:00Z">
            <w:rPr>
              <w:ins w:id="656" w:author="nimisha vilayatrani" w:date="2023-12-05T11:24:00Z"/>
              <w:rFonts w:ascii="Segoe UI" w:hAnsi="Segoe UI" w:cs="Segoe UI"/>
              <w:color w:val="374151"/>
            </w:rPr>
          </w:rPrChange>
        </w:rPr>
        <w:pPrChange w:id="657"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658" w:author="nimisha vilayatrani" w:date="2023-12-05T11:24:00Z">
        <w:r w:rsidRPr="00973D8D">
          <w:rPr>
            <w:lang w:val="en-GB"/>
            <w:rPrChange w:id="659" w:author="Chowdhury Abida Anjum Era" w:date="2023-12-17T17:37:00Z">
              <w:rPr>
                <w:rFonts w:ascii="Segoe UI" w:hAnsi="Segoe UI" w:cs="Segoe UI"/>
                <w:color w:val="374151"/>
              </w:rPr>
            </w:rPrChange>
          </w:rPr>
          <w:t>Vertical scaling involves increasing the resources of a single instance to handle increased load. In AWS, you can vertically scale EC2 instances by:</w:t>
        </w:r>
      </w:ins>
    </w:p>
    <w:p w14:paraId="13A46749" w14:textId="77777777" w:rsidR="00CB1901" w:rsidRPr="00973D8D" w:rsidRDefault="00CB1901" w:rsidP="00973D8D">
      <w:pPr>
        <w:rPr>
          <w:ins w:id="660" w:author="nimisha vilayatrani" w:date="2023-12-05T11:24:00Z"/>
          <w:lang w:val="en-GB"/>
          <w:rPrChange w:id="661" w:author="Chowdhury Abida Anjum Era" w:date="2023-12-17T17:37:00Z">
            <w:rPr>
              <w:ins w:id="662" w:author="nimisha vilayatrani" w:date="2023-12-05T11:24:00Z"/>
              <w:rFonts w:ascii="Segoe UI" w:hAnsi="Segoe UI" w:cs="Segoe UI"/>
              <w:color w:val="374151"/>
            </w:rPr>
          </w:rPrChange>
        </w:rPr>
        <w:pPrChange w:id="663"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64" w:author="nimisha vilayatrani" w:date="2023-12-05T11:24:00Z">
        <w:r w:rsidRPr="00973D8D">
          <w:rPr>
            <w:rFonts w:eastAsia="Arial"/>
            <w:sz w:val="28"/>
            <w:szCs w:val="28"/>
            <w:lang w:val="en-GB"/>
            <w:rPrChange w:id="665" w:author="Chowdhury Abida Anjum Era" w:date="2023-12-17T17:42:00Z">
              <w:rPr>
                <w:rStyle w:val="Strong"/>
                <w:rFonts w:ascii="Segoe UI" w:eastAsia="Arial" w:hAnsi="Segoe UI" w:cs="Segoe UI"/>
                <w:color w:val="374151"/>
                <w:bdr w:val="single" w:sz="2" w:space="0" w:color="D9D9E3" w:frame="1"/>
              </w:rPr>
            </w:rPrChange>
          </w:rPr>
          <w:t>a. Changing Instance Types:</w:t>
        </w:r>
        <w:r w:rsidRPr="00973D8D">
          <w:rPr>
            <w:lang w:val="en-GB"/>
            <w:rPrChange w:id="666" w:author="Chowdhury Abida Anjum Era" w:date="2023-12-17T17:37:00Z">
              <w:rPr>
                <w:rFonts w:ascii="Segoe UI" w:hAnsi="Segoe UI" w:cs="Segoe UI"/>
                <w:color w:val="374151"/>
              </w:rPr>
            </w:rPrChange>
          </w:rPr>
          <w:t xml:space="preserve"> You can change the instance type to one with more CPU, memory, or other resources to meet the application's requirements.</w:t>
        </w:r>
      </w:ins>
    </w:p>
    <w:p w14:paraId="251B124B" w14:textId="77777777" w:rsidR="00CB1901" w:rsidRPr="00973D8D" w:rsidRDefault="00CB1901" w:rsidP="00973D8D">
      <w:pPr>
        <w:rPr>
          <w:ins w:id="667" w:author="nimisha vilayatrani" w:date="2023-12-05T11:24:00Z"/>
          <w:lang w:val="en-GB"/>
          <w:rPrChange w:id="668" w:author="Chowdhury Abida Anjum Era" w:date="2023-12-17T17:37:00Z">
            <w:rPr>
              <w:ins w:id="669" w:author="nimisha vilayatrani" w:date="2023-12-05T11:24:00Z"/>
              <w:rFonts w:ascii="Segoe UI" w:hAnsi="Segoe UI" w:cs="Segoe UI"/>
              <w:color w:val="374151"/>
            </w:rPr>
          </w:rPrChange>
        </w:rPr>
        <w:pPrChange w:id="670"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71" w:author="nimisha vilayatrani" w:date="2023-12-05T11:24:00Z">
        <w:r w:rsidRPr="00973D8D">
          <w:rPr>
            <w:rFonts w:eastAsia="Arial"/>
            <w:sz w:val="28"/>
            <w:szCs w:val="28"/>
            <w:lang w:val="en-GB"/>
            <w:rPrChange w:id="672" w:author="Chowdhury Abida Anjum Era" w:date="2023-12-17T17:42:00Z">
              <w:rPr>
                <w:rStyle w:val="Strong"/>
                <w:rFonts w:ascii="Segoe UI" w:eastAsia="Arial" w:hAnsi="Segoe UI" w:cs="Segoe UI"/>
                <w:color w:val="374151"/>
                <w:bdr w:val="single" w:sz="2" w:space="0" w:color="D9D9E3" w:frame="1"/>
              </w:rPr>
            </w:rPrChange>
          </w:rPr>
          <w:t>b. Resizing EBS Volumes</w:t>
        </w:r>
        <w:r w:rsidRPr="00973D8D">
          <w:rPr>
            <w:rFonts w:eastAsia="Arial"/>
            <w:lang w:val="en-GB"/>
            <w:rPrChange w:id="673" w:author="Chowdhury Abida Anjum Era" w:date="2023-12-17T17:37:00Z">
              <w:rPr>
                <w:rStyle w:val="Strong"/>
                <w:rFonts w:ascii="Segoe UI" w:eastAsia="Arial" w:hAnsi="Segoe UI" w:cs="Segoe UI"/>
                <w:color w:val="374151"/>
                <w:bdr w:val="single" w:sz="2" w:space="0" w:color="D9D9E3" w:frame="1"/>
              </w:rPr>
            </w:rPrChange>
          </w:rPr>
          <w:t>:</w:t>
        </w:r>
        <w:r w:rsidRPr="00973D8D">
          <w:rPr>
            <w:lang w:val="en-GB"/>
            <w:rPrChange w:id="674" w:author="Chowdhury Abida Anjum Era" w:date="2023-12-17T17:37:00Z">
              <w:rPr>
                <w:rFonts w:ascii="Segoe UI" w:hAnsi="Segoe UI" w:cs="Segoe UI"/>
                <w:color w:val="374151"/>
              </w:rPr>
            </w:rPrChange>
          </w:rPr>
          <w:t xml:space="preserve"> If storage capacity is a bottleneck, you can resize Elastic Block Store (EBS) volumes attached to your EC2 instances.</w:t>
        </w:r>
      </w:ins>
    </w:p>
    <w:p w14:paraId="1A99989F" w14:textId="77777777" w:rsidR="00CB1901" w:rsidRPr="00973D8D" w:rsidRDefault="00CB1901" w:rsidP="00973D8D">
      <w:pPr>
        <w:rPr>
          <w:ins w:id="675" w:author="nimisha vilayatrani" w:date="2023-12-05T11:24:00Z"/>
          <w:lang w:val="en-GB"/>
          <w:rPrChange w:id="676" w:author="Chowdhury Abida Anjum Era" w:date="2023-12-17T17:37:00Z">
            <w:rPr>
              <w:ins w:id="677" w:author="nimisha vilayatrani" w:date="2023-12-05T11:24:00Z"/>
              <w:rFonts w:ascii="Segoe UI" w:hAnsi="Segoe UI" w:cs="Segoe UI"/>
              <w:color w:val="374151"/>
            </w:rPr>
          </w:rPrChange>
        </w:rPr>
        <w:pPrChange w:id="678"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79" w:author="nimisha vilayatrani" w:date="2023-12-05T11:24:00Z">
        <w:r w:rsidRPr="00973D8D">
          <w:rPr>
            <w:rFonts w:eastAsia="Arial"/>
            <w:sz w:val="28"/>
            <w:szCs w:val="28"/>
            <w:lang w:val="en-GB"/>
            <w:rPrChange w:id="680" w:author="Chowdhury Abida Anjum Era" w:date="2023-12-17T17:42:00Z">
              <w:rPr>
                <w:rStyle w:val="Strong"/>
                <w:rFonts w:ascii="Segoe UI" w:eastAsia="Arial" w:hAnsi="Segoe UI" w:cs="Segoe UI"/>
                <w:color w:val="374151"/>
                <w:bdr w:val="single" w:sz="2" w:space="0" w:color="D9D9E3" w:frame="1"/>
              </w:rPr>
            </w:rPrChange>
          </w:rPr>
          <w:t>c. Enhanced Networking:</w:t>
        </w:r>
        <w:r w:rsidRPr="00973D8D">
          <w:rPr>
            <w:lang w:val="en-GB"/>
            <w:rPrChange w:id="681" w:author="Chowdhury Abida Anjum Era" w:date="2023-12-17T17:37:00Z">
              <w:rPr>
                <w:rFonts w:ascii="Segoe UI" w:hAnsi="Segoe UI" w:cs="Segoe UI"/>
                <w:color w:val="374151"/>
              </w:rPr>
            </w:rPrChange>
          </w:rPr>
          <w:t xml:space="preserve"> For network-intensive workloads, you can enable enhanced networking features.</w:t>
        </w:r>
      </w:ins>
    </w:p>
    <w:p w14:paraId="1180C948" w14:textId="77777777" w:rsidR="00CB1901" w:rsidRPr="00973D8D" w:rsidRDefault="00CB1901" w:rsidP="00973D8D">
      <w:pPr>
        <w:rPr>
          <w:ins w:id="682" w:author="nimisha vilayatrani" w:date="2023-12-05T11:24:00Z"/>
          <w:lang w:val="en-GB"/>
          <w:rPrChange w:id="683" w:author="Chowdhury Abida Anjum Era" w:date="2023-12-17T17:37:00Z">
            <w:rPr>
              <w:ins w:id="684" w:author="nimisha vilayatrani" w:date="2023-12-05T11:24:00Z"/>
              <w:rFonts w:ascii="Segoe UI" w:hAnsi="Segoe UI" w:cs="Segoe UI"/>
              <w:color w:val="374151"/>
            </w:rPr>
          </w:rPrChange>
        </w:rPr>
        <w:pPrChange w:id="685"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686" w:author="nimisha vilayatrani" w:date="2023-12-05T11:24:00Z">
        <w:r w:rsidRPr="00973D8D">
          <w:rPr>
            <w:lang w:val="en-GB"/>
            <w:rPrChange w:id="687" w:author="Chowdhury Abida Anjum Era" w:date="2023-12-17T17:37:00Z">
              <w:rPr>
                <w:rFonts w:ascii="Segoe UI" w:hAnsi="Segoe UI" w:cs="Segoe UI"/>
                <w:color w:val="374151"/>
              </w:rPr>
            </w:rPrChange>
          </w:rPr>
          <w:t>Vertical scaling is suitable when your application requires more power from a single instance.</w:t>
        </w:r>
      </w:ins>
    </w:p>
    <w:p w14:paraId="14B68781" w14:textId="77777777" w:rsidR="00CB1901" w:rsidRPr="00973D8D" w:rsidRDefault="00CB1901" w:rsidP="00973D8D">
      <w:pPr>
        <w:rPr>
          <w:ins w:id="688" w:author="nimisha vilayatrani" w:date="2023-12-05T11:24:00Z"/>
          <w:b/>
          <w:bCs/>
          <w:sz w:val="28"/>
          <w:szCs w:val="28"/>
          <w:lang w:val="en-GB"/>
          <w:rPrChange w:id="689" w:author="Chowdhury Abida Anjum Era" w:date="2023-12-17T17:42:00Z">
            <w:rPr>
              <w:ins w:id="690" w:author="nimisha vilayatrani" w:date="2023-12-05T11:24:00Z"/>
              <w:rFonts w:ascii="Segoe UI" w:hAnsi="Segoe UI" w:cs="Segoe UI"/>
            </w:rPr>
          </w:rPrChange>
        </w:rPr>
        <w:pPrChange w:id="691"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692" w:author="nimisha vilayatrani" w:date="2023-12-05T11:24:00Z">
        <w:r w:rsidRPr="00973D8D">
          <w:rPr>
            <w:b/>
            <w:bCs/>
            <w:sz w:val="28"/>
            <w:szCs w:val="28"/>
            <w:lang w:val="en-GB"/>
            <w:rPrChange w:id="693" w:author="Chowdhury Abida Anjum Era" w:date="2023-12-17T17:42:00Z">
              <w:rPr>
                <w:rFonts w:ascii="Segoe UI" w:hAnsi="Segoe UI" w:cs="Segoe UI"/>
              </w:rPr>
            </w:rPrChange>
          </w:rPr>
          <w:t xml:space="preserve">2. </w:t>
        </w:r>
        <w:r w:rsidRPr="00973D8D">
          <w:rPr>
            <w:b/>
            <w:bCs/>
            <w:sz w:val="28"/>
            <w:szCs w:val="28"/>
            <w:lang w:val="en-GB"/>
            <w:rPrChange w:id="694" w:author="Chowdhury Abida Anjum Era" w:date="2023-12-17T17:42:00Z">
              <w:rPr>
                <w:rStyle w:val="Strong"/>
                <w:rFonts w:ascii="Segoe UI" w:hAnsi="Segoe UI" w:cs="Segoe UI"/>
                <w:b w:val="0"/>
                <w:bCs w:val="0"/>
                <w:bdr w:val="single" w:sz="2" w:space="0" w:color="D9D9E3" w:frame="1"/>
              </w:rPr>
            </w:rPrChange>
          </w:rPr>
          <w:t>Horizontal Scaling for EC2 Instances:</w:t>
        </w:r>
      </w:ins>
    </w:p>
    <w:p w14:paraId="39792A1E" w14:textId="77777777" w:rsidR="00CB1901" w:rsidRPr="00973D8D" w:rsidRDefault="00CB1901" w:rsidP="00973D8D">
      <w:pPr>
        <w:rPr>
          <w:ins w:id="695" w:author="nimisha vilayatrani" w:date="2023-12-05T11:24:00Z"/>
          <w:lang w:val="en-GB"/>
          <w:rPrChange w:id="696" w:author="Chowdhury Abida Anjum Era" w:date="2023-12-17T17:37:00Z">
            <w:rPr>
              <w:ins w:id="697" w:author="nimisha vilayatrani" w:date="2023-12-05T11:24:00Z"/>
              <w:rFonts w:ascii="Segoe UI" w:hAnsi="Segoe UI" w:cs="Segoe UI"/>
              <w:color w:val="374151"/>
            </w:rPr>
          </w:rPrChange>
        </w:rPr>
        <w:pPrChange w:id="698"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699" w:author="nimisha vilayatrani" w:date="2023-12-05T11:24:00Z">
        <w:r w:rsidRPr="00973D8D">
          <w:rPr>
            <w:lang w:val="en-GB"/>
            <w:rPrChange w:id="700" w:author="Chowdhury Abida Anjum Era" w:date="2023-12-17T17:37:00Z">
              <w:rPr>
                <w:rFonts w:ascii="Segoe UI" w:hAnsi="Segoe UI" w:cs="Segoe UI"/>
                <w:color w:val="374151"/>
              </w:rPr>
            </w:rPrChange>
          </w:rPr>
          <w:t>Horizontal scaling involves adding more instances to distribute the load. AWS provides several tools to facilitate horizontal scaling:</w:t>
        </w:r>
      </w:ins>
    </w:p>
    <w:p w14:paraId="78519AF6" w14:textId="77777777" w:rsidR="00CB1901" w:rsidRPr="00973D8D" w:rsidRDefault="00CB1901" w:rsidP="00973D8D">
      <w:pPr>
        <w:rPr>
          <w:ins w:id="701" w:author="nimisha vilayatrani" w:date="2023-12-05T11:24:00Z"/>
          <w:lang w:val="en-GB"/>
          <w:rPrChange w:id="702" w:author="Chowdhury Abida Anjum Era" w:date="2023-12-17T17:37:00Z">
            <w:rPr>
              <w:ins w:id="703" w:author="nimisha vilayatrani" w:date="2023-12-05T11:24:00Z"/>
              <w:rFonts w:ascii="Segoe UI" w:hAnsi="Segoe UI" w:cs="Segoe UI"/>
              <w:color w:val="374151"/>
            </w:rPr>
          </w:rPrChange>
        </w:rPr>
        <w:pPrChange w:id="704"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05" w:author="nimisha vilayatrani" w:date="2023-12-05T11:24:00Z">
        <w:r w:rsidRPr="00973D8D">
          <w:rPr>
            <w:rFonts w:eastAsia="Arial"/>
            <w:sz w:val="28"/>
            <w:szCs w:val="28"/>
            <w:lang w:val="en-GB"/>
            <w:rPrChange w:id="706" w:author="Chowdhury Abida Anjum Era" w:date="2023-12-17T17:42:00Z">
              <w:rPr>
                <w:rStyle w:val="Strong"/>
                <w:rFonts w:ascii="Segoe UI" w:eastAsia="Arial" w:hAnsi="Segoe UI" w:cs="Segoe UI"/>
                <w:color w:val="374151"/>
                <w:bdr w:val="single" w:sz="2" w:space="0" w:color="D9D9E3" w:frame="1"/>
              </w:rPr>
            </w:rPrChange>
          </w:rPr>
          <w:t>a. Auto Scaling Groups:</w:t>
        </w:r>
        <w:r w:rsidRPr="00973D8D">
          <w:rPr>
            <w:lang w:val="en-GB"/>
            <w:rPrChange w:id="707" w:author="Chowdhury Abida Anjum Era" w:date="2023-12-17T17:37:00Z">
              <w:rPr>
                <w:rFonts w:ascii="Segoe UI" w:hAnsi="Segoe UI" w:cs="Segoe UI"/>
                <w:color w:val="374151"/>
              </w:rPr>
            </w:rPrChange>
          </w:rPr>
          <w:t xml:space="preserve"> Create Auto Scaling Groups to automatically adjust the number of EC2 instances based on demand. It helps maintain a desired number of instances across multiple Availability Zones.</w:t>
        </w:r>
      </w:ins>
    </w:p>
    <w:p w14:paraId="6DB2B5F1" w14:textId="77777777" w:rsidR="00CB1901" w:rsidRPr="00973D8D" w:rsidRDefault="00CB1901" w:rsidP="00973D8D">
      <w:pPr>
        <w:rPr>
          <w:ins w:id="708" w:author="nimisha vilayatrani" w:date="2023-12-05T11:24:00Z"/>
          <w:lang w:val="en-GB"/>
          <w:rPrChange w:id="709" w:author="Chowdhury Abida Anjum Era" w:date="2023-12-17T17:37:00Z">
            <w:rPr>
              <w:ins w:id="710" w:author="nimisha vilayatrani" w:date="2023-12-05T11:24:00Z"/>
              <w:rFonts w:ascii="Segoe UI" w:hAnsi="Segoe UI" w:cs="Segoe UI"/>
              <w:color w:val="374151"/>
            </w:rPr>
          </w:rPrChange>
        </w:rPr>
        <w:pPrChange w:id="711"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12" w:author="nimisha vilayatrani" w:date="2023-12-05T11:24:00Z">
        <w:r w:rsidRPr="00973D8D">
          <w:rPr>
            <w:rFonts w:eastAsia="Arial"/>
            <w:sz w:val="28"/>
            <w:szCs w:val="28"/>
            <w:lang w:val="en-GB"/>
            <w:rPrChange w:id="713" w:author="Chowdhury Abida Anjum Era" w:date="2023-12-17T17:42:00Z">
              <w:rPr>
                <w:rStyle w:val="Strong"/>
                <w:rFonts w:ascii="Segoe UI" w:eastAsia="Arial" w:hAnsi="Segoe UI" w:cs="Segoe UI"/>
                <w:color w:val="374151"/>
                <w:bdr w:val="single" w:sz="2" w:space="0" w:color="D9D9E3" w:frame="1"/>
              </w:rPr>
            </w:rPrChange>
          </w:rPr>
          <w:t>b. Load Balancers:</w:t>
        </w:r>
        <w:r w:rsidRPr="00973D8D">
          <w:rPr>
            <w:lang w:val="en-GB"/>
            <w:rPrChange w:id="714" w:author="Chowdhury Abida Anjum Era" w:date="2023-12-17T17:37:00Z">
              <w:rPr>
                <w:rFonts w:ascii="Segoe UI" w:hAnsi="Segoe UI" w:cs="Segoe UI"/>
                <w:color w:val="374151"/>
              </w:rPr>
            </w:rPrChange>
          </w:rPr>
          <w:t xml:space="preserve"> Distribute incoming application traffic across multiple instances to ensure that no single instance is overwhelmed.</w:t>
        </w:r>
      </w:ins>
    </w:p>
    <w:p w14:paraId="7BFAD203" w14:textId="77777777" w:rsidR="00CB1901" w:rsidRPr="00973D8D" w:rsidRDefault="00CB1901" w:rsidP="00973D8D">
      <w:pPr>
        <w:rPr>
          <w:ins w:id="715" w:author="nimisha vilayatrani" w:date="2023-12-05T11:24:00Z"/>
          <w:lang w:val="en-GB"/>
          <w:rPrChange w:id="716" w:author="Chowdhury Abida Anjum Era" w:date="2023-12-17T17:37:00Z">
            <w:rPr>
              <w:ins w:id="717" w:author="nimisha vilayatrani" w:date="2023-12-05T11:24:00Z"/>
              <w:rFonts w:ascii="Segoe UI" w:hAnsi="Segoe UI" w:cs="Segoe UI"/>
              <w:color w:val="374151"/>
            </w:rPr>
          </w:rPrChange>
        </w:rPr>
        <w:pPrChange w:id="718"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19" w:author="nimisha vilayatrani" w:date="2023-12-05T11:24:00Z">
        <w:r w:rsidRPr="00973D8D">
          <w:rPr>
            <w:lang w:val="en-GB"/>
            <w:rPrChange w:id="720" w:author="Chowdhury Abida Anjum Era" w:date="2023-12-17T17:37:00Z">
              <w:rPr>
                <w:rFonts w:ascii="Segoe UI" w:hAnsi="Segoe UI" w:cs="Segoe UI"/>
                <w:color w:val="374151"/>
              </w:rPr>
            </w:rPrChange>
          </w:rPr>
          <w:t>Horizontal scaling is typically more cost-effective and resilient than vertical scaling, as it allows your application to scale out and handle increased demand.</w:t>
        </w:r>
      </w:ins>
    </w:p>
    <w:p w14:paraId="6057B9D8" w14:textId="77777777" w:rsidR="00CB1901" w:rsidRPr="00973D8D" w:rsidRDefault="00CB1901" w:rsidP="00973D8D">
      <w:pPr>
        <w:rPr>
          <w:ins w:id="721" w:author="nimisha vilayatrani" w:date="2023-12-05T11:24:00Z"/>
          <w:b/>
          <w:bCs/>
          <w:sz w:val="28"/>
          <w:szCs w:val="28"/>
          <w:lang w:val="en-GB"/>
          <w:rPrChange w:id="722" w:author="Chowdhury Abida Anjum Era" w:date="2023-12-17T17:43:00Z">
            <w:rPr>
              <w:ins w:id="723" w:author="nimisha vilayatrani" w:date="2023-12-05T11:24:00Z"/>
              <w:rFonts w:ascii="Segoe UI" w:hAnsi="Segoe UI" w:cs="Segoe UI"/>
            </w:rPr>
          </w:rPrChange>
        </w:rPr>
        <w:pPrChange w:id="724"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725" w:author="nimisha vilayatrani" w:date="2023-12-05T11:24:00Z">
        <w:r w:rsidRPr="00973D8D">
          <w:rPr>
            <w:b/>
            <w:bCs/>
            <w:sz w:val="28"/>
            <w:szCs w:val="28"/>
            <w:lang w:val="en-GB"/>
            <w:rPrChange w:id="726" w:author="Chowdhury Abida Anjum Era" w:date="2023-12-17T17:43:00Z">
              <w:rPr>
                <w:rFonts w:ascii="Segoe UI" w:hAnsi="Segoe UI" w:cs="Segoe UI"/>
              </w:rPr>
            </w:rPrChange>
          </w:rPr>
          <w:t xml:space="preserve">3. </w:t>
        </w:r>
        <w:r w:rsidRPr="00973D8D">
          <w:rPr>
            <w:b/>
            <w:bCs/>
            <w:sz w:val="28"/>
            <w:szCs w:val="28"/>
            <w:lang w:val="en-GB"/>
            <w:rPrChange w:id="727" w:author="Chowdhury Abida Anjum Era" w:date="2023-12-17T17:43:00Z">
              <w:rPr>
                <w:rStyle w:val="Strong"/>
                <w:rFonts w:ascii="Segoe UI" w:hAnsi="Segoe UI" w:cs="Segoe UI"/>
                <w:b w:val="0"/>
                <w:bCs w:val="0"/>
                <w:bdr w:val="single" w:sz="2" w:space="0" w:color="D9D9E3" w:frame="1"/>
              </w:rPr>
            </w:rPrChange>
          </w:rPr>
          <w:t>Scaling AWS Container Service (ECS):</w:t>
        </w:r>
      </w:ins>
    </w:p>
    <w:p w14:paraId="20817DF2" w14:textId="77777777" w:rsidR="00CB1901" w:rsidRPr="00973D8D" w:rsidRDefault="00CB1901" w:rsidP="00973D8D">
      <w:pPr>
        <w:rPr>
          <w:ins w:id="728" w:author="nimisha vilayatrani" w:date="2023-12-05T11:24:00Z"/>
          <w:lang w:val="en-GB"/>
          <w:rPrChange w:id="729" w:author="Chowdhury Abida Anjum Era" w:date="2023-12-17T17:37:00Z">
            <w:rPr>
              <w:ins w:id="730" w:author="nimisha vilayatrani" w:date="2023-12-05T11:24:00Z"/>
              <w:rFonts w:ascii="Segoe UI" w:hAnsi="Segoe UI" w:cs="Segoe UI"/>
              <w:color w:val="374151"/>
            </w:rPr>
          </w:rPrChange>
        </w:rPr>
        <w:pPrChange w:id="731"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732" w:author="nimisha vilayatrani" w:date="2023-12-05T11:24:00Z">
        <w:r w:rsidRPr="00973D8D">
          <w:rPr>
            <w:lang w:val="en-GB"/>
            <w:rPrChange w:id="733" w:author="Chowdhury Abida Anjum Era" w:date="2023-12-17T17:37:00Z">
              <w:rPr>
                <w:rFonts w:ascii="Segoe UI" w:hAnsi="Segoe UI" w:cs="Segoe UI"/>
                <w:color w:val="374151"/>
              </w:rPr>
            </w:rPrChange>
          </w:rPr>
          <w:t>AWS ECS supports both vertical and horizontal scaling of containerized applications.</w:t>
        </w:r>
      </w:ins>
    </w:p>
    <w:p w14:paraId="0D5F2CEF" w14:textId="77777777" w:rsidR="006C4DB2" w:rsidRPr="006C4DB2" w:rsidRDefault="00CB1901" w:rsidP="00973D8D">
      <w:pPr>
        <w:rPr>
          <w:ins w:id="734" w:author="Chowdhury Abida Anjum Era" w:date="2023-12-17T17:46:00Z"/>
          <w:rFonts w:eastAsia="Arial"/>
          <w:sz w:val="28"/>
          <w:szCs w:val="28"/>
          <w:lang w:val="en-GB"/>
          <w:rPrChange w:id="735" w:author="Chowdhury Abida Anjum Era" w:date="2023-12-17T17:46:00Z">
            <w:rPr>
              <w:ins w:id="736" w:author="Chowdhury Abida Anjum Era" w:date="2023-12-17T17:46:00Z"/>
              <w:rFonts w:eastAsia="Arial"/>
              <w:lang w:val="en-GB"/>
            </w:rPr>
          </w:rPrChange>
        </w:rPr>
      </w:pPr>
      <w:ins w:id="737" w:author="nimisha vilayatrani" w:date="2023-12-05T11:24:00Z">
        <w:del w:id="738" w:author="Chowdhury Abida Anjum Era" w:date="2023-12-17T17:46:00Z">
          <w:r w:rsidRPr="006C4DB2" w:rsidDel="006C4DB2">
            <w:rPr>
              <w:rFonts w:eastAsia="Arial"/>
              <w:sz w:val="28"/>
              <w:szCs w:val="28"/>
              <w:lang w:val="en-GB"/>
              <w:rPrChange w:id="739" w:author="Chowdhury Abida Anjum Era" w:date="2023-12-17T17:46:00Z">
                <w:rPr>
                  <w:rStyle w:val="Strong"/>
                  <w:rFonts w:ascii="Segoe UI" w:eastAsia="Arial" w:hAnsi="Segoe UI" w:cs="Segoe UI"/>
                  <w:color w:val="374151"/>
                  <w:bdr w:val="single" w:sz="2" w:space="0" w:color="D9D9E3" w:frame="1"/>
                </w:rPr>
              </w:rPrChange>
            </w:rPr>
            <w:delText>a. Vertical Scaling:</w:delText>
          </w:r>
          <w:r w:rsidRPr="006C4DB2" w:rsidDel="006C4DB2">
            <w:rPr>
              <w:sz w:val="28"/>
              <w:szCs w:val="28"/>
              <w:lang w:val="en-GB"/>
              <w:rPrChange w:id="740" w:author="Chowdhury Abida Anjum Era" w:date="2023-12-17T17:46:00Z">
                <w:rPr>
                  <w:rFonts w:ascii="Segoe UI" w:hAnsi="Segoe UI" w:cs="Segoe UI"/>
                  <w:color w:val="374151"/>
                </w:rPr>
              </w:rPrChange>
            </w:rPr>
            <w:delText xml:space="preserve"> </w:delText>
          </w:r>
        </w:del>
      </w:ins>
    </w:p>
    <w:p w14:paraId="22C964AA" w14:textId="5A9E7E46" w:rsidR="00CB1901" w:rsidRPr="00973D8D" w:rsidRDefault="00CB1901" w:rsidP="00973D8D">
      <w:pPr>
        <w:rPr>
          <w:ins w:id="741" w:author="nimisha vilayatrani" w:date="2023-12-05T11:24:00Z"/>
          <w:lang w:val="en-GB"/>
          <w:rPrChange w:id="742" w:author="Chowdhury Abida Anjum Era" w:date="2023-12-17T17:37:00Z">
            <w:rPr>
              <w:ins w:id="743" w:author="nimisha vilayatrani" w:date="2023-12-05T11:24:00Z"/>
              <w:rFonts w:ascii="Segoe UI" w:hAnsi="Segoe UI" w:cs="Segoe UI"/>
              <w:color w:val="374151"/>
            </w:rPr>
          </w:rPrChange>
        </w:rPr>
        <w:pPrChange w:id="744"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45" w:author="nimisha vilayatrani" w:date="2023-12-05T11:24:00Z">
        <w:r w:rsidRPr="00973D8D">
          <w:rPr>
            <w:lang w:val="en-GB"/>
            <w:rPrChange w:id="746" w:author="Chowdhury Abida Anjum Era" w:date="2023-12-17T17:37:00Z">
              <w:rPr>
                <w:rFonts w:ascii="Segoe UI" w:hAnsi="Segoe UI" w:cs="Segoe UI"/>
                <w:color w:val="374151"/>
              </w:rPr>
            </w:rPrChange>
          </w:rPr>
          <w:lastRenderedPageBreak/>
          <w:t>You can vertically scale individual containers by adjusting the CPU and memory limits in your task definitions.</w:t>
        </w:r>
      </w:ins>
    </w:p>
    <w:p w14:paraId="232786A1" w14:textId="77777777" w:rsidR="00CB1901" w:rsidRPr="00973D8D" w:rsidRDefault="00CB1901" w:rsidP="00973D8D">
      <w:pPr>
        <w:rPr>
          <w:ins w:id="747" w:author="nimisha vilayatrani" w:date="2023-12-05T11:24:00Z"/>
          <w:lang w:val="en-GB"/>
          <w:rPrChange w:id="748" w:author="Chowdhury Abida Anjum Era" w:date="2023-12-17T17:37:00Z">
            <w:rPr>
              <w:ins w:id="749" w:author="nimisha vilayatrani" w:date="2023-12-05T11:24:00Z"/>
              <w:rFonts w:ascii="Segoe UI" w:hAnsi="Segoe UI" w:cs="Segoe UI"/>
              <w:color w:val="374151"/>
            </w:rPr>
          </w:rPrChange>
        </w:rPr>
        <w:pPrChange w:id="750"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51" w:author="nimisha vilayatrani" w:date="2023-12-05T11:24:00Z">
        <w:r w:rsidRPr="006C4DB2">
          <w:rPr>
            <w:rFonts w:eastAsia="Arial"/>
            <w:sz w:val="28"/>
            <w:szCs w:val="28"/>
            <w:lang w:val="en-GB"/>
            <w:rPrChange w:id="752" w:author="Chowdhury Abida Anjum Era" w:date="2023-12-17T17:46:00Z">
              <w:rPr>
                <w:rStyle w:val="Strong"/>
                <w:rFonts w:ascii="Segoe UI" w:eastAsia="Arial" w:hAnsi="Segoe UI" w:cs="Segoe UI"/>
                <w:color w:val="374151"/>
                <w:bdr w:val="single" w:sz="2" w:space="0" w:color="D9D9E3" w:frame="1"/>
              </w:rPr>
            </w:rPrChange>
          </w:rPr>
          <w:t>b. Horizontal Scaling:</w:t>
        </w:r>
        <w:r w:rsidRPr="00973D8D">
          <w:rPr>
            <w:lang w:val="en-GB"/>
            <w:rPrChange w:id="753" w:author="Chowdhury Abida Anjum Era" w:date="2023-12-17T17:37:00Z">
              <w:rPr>
                <w:rFonts w:ascii="Segoe UI" w:hAnsi="Segoe UI" w:cs="Segoe UI"/>
                <w:color w:val="374151"/>
              </w:rPr>
            </w:rPrChange>
          </w:rPr>
          <w:t xml:space="preserve"> Use ECS features like Service Auto Scaling to automatically adjust the number of tasks (containers) in a service based on criteria you define. This can be triggered by metrics such as CPU or memory utilization.</w:t>
        </w:r>
      </w:ins>
    </w:p>
    <w:p w14:paraId="3E64A328" w14:textId="77777777" w:rsidR="00CB1901" w:rsidRPr="00973D8D" w:rsidRDefault="00CB1901" w:rsidP="00973D8D">
      <w:pPr>
        <w:rPr>
          <w:ins w:id="754" w:author="nimisha vilayatrani" w:date="2023-12-05T11:24:00Z"/>
          <w:lang w:val="en-GB"/>
          <w:rPrChange w:id="755" w:author="Chowdhury Abida Anjum Era" w:date="2023-12-17T17:37:00Z">
            <w:rPr>
              <w:ins w:id="756" w:author="nimisha vilayatrani" w:date="2023-12-05T11:24:00Z"/>
              <w:rFonts w:ascii="Segoe UI" w:hAnsi="Segoe UI" w:cs="Segoe UI"/>
              <w:color w:val="374151"/>
            </w:rPr>
          </w:rPrChange>
        </w:rPr>
        <w:pPrChange w:id="757"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758" w:author="nimisha vilayatrani" w:date="2023-12-05T11:24:00Z">
        <w:r w:rsidRPr="006C4DB2">
          <w:rPr>
            <w:rFonts w:eastAsia="Arial"/>
            <w:sz w:val="28"/>
            <w:szCs w:val="28"/>
            <w:lang w:val="en-GB"/>
            <w:rPrChange w:id="759" w:author="Chowdhury Abida Anjum Era" w:date="2023-12-17T17:46:00Z">
              <w:rPr>
                <w:rStyle w:val="Strong"/>
                <w:rFonts w:ascii="Segoe UI" w:eastAsia="Arial" w:hAnsi="Segoe UI" w:cs="Segoe UI"/>
                <w:color w:val="374151"/>
                <w:bdr w:val="single" w:sz="2" w:space="0" w:color="D9D9E3" w:frame="1"/>
              </w:rPr>
            </w:rPrChange>
          </w:rPr>
          <w:t>c. Cluster Auto Scaling:</w:t>
        </w:r>
        <w:r w:rsidRPr="00973D8D">
          <w:rPr>
            <w:lang w:val="en-GB"/>
            <w:rPrChange w:id="760" w:author="Chowdhury Abida Anjum Era" w:date="2023-12-17T17:37:00Z">
              <w:rPr>
                <w:rFonts w:ascii="Segoe UI" w:hAnsi="Segoe UI" w:cs="Segoe UI"/>
                <w:color w:val="374151"/>
              </w:rPr>
            </w:rPrChange>
          </w:rPr>
          <w:t xml:space="preserve"> Automatically add or remove EC2 instances from your ECS cluster based on demand. This is part of ECS Cluster Auto Scaling, which integrates with EC2 Auto Scaling groups.</w:t>
        </w:r>
      </w:ins>
    </w:p>
    <w:p w14:paraId="35D4191D" w14:textId="77777777" w:rsidR="00CB1901" w:rsidRPr="00973D8D" w:rsidRDefault="00CB1901" w:rsidP="00973D8D">
      <w:pPr>
        <w:rPr>
          <w:ins w:id="761" w:author="nimisha vilayatrani" w:date="2023-12-05T11:24:00Z"/>
          <w:lang w:val="en-GB"/>
          <w:rPrChange w:id="762" w:author="Chowdhury Abida Anjum Era" w:date="2023-12-17T17:37:00Z">
            <w:rPr>
              <w:ins w:id="763" w:author="nimisha vilayatrani" w:date="2023-12-05T11:24:00Z"/>
              <w:rFonts w:ascii="Segoe UI" w:hAnsi="Segoe UI" w:cs="Segoe UI"/>
              <w:color w:val="374151"/>
            </w:rPr>
          </w:rPrChange>
        </w:rPr>
        <w:pPrChange w:id="764"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pPrChange>
      </w:pPr>
      <w:ins w:id="765" w:author="nimisha vilayatrani" w:date="2023-12-05T11:24:00Z">
        <w:r w:rsidRPr="00973D8D">
          <w:rPr>
            <w:lang w:val="en-GB"/>
            <w:rPrChange w:id="766" w:author="Chowdhury Abida Anjum Era" w:date="2023-12-17T17:37:00Z">
              <w:rPr>
                <w:rFonts w:ascii="Segoe UI" w:hAnsi="Segoe UI" w:cs="Segoe UI"/>
                <w:color w:val="374151"/>
              </w:rPr>
            </w:rPrChange>
          </w:rPr>
          <w:t>By leveraging these scaling options, you can ensure that your EC2 instances and containerized applications on ECS can dynamically adapt to changing workloads, providing better performance, availability, and cost-efficiency.</w:t>
        </w:r>
      </w:ins>
    </w:p>
    <w:p w14:paraId="1968EB4F" w14:textId="77777777" w:rsidR="00CB1901" w:rsidRPr="00973D8D" w:rsidRDefault="00CB1901" w:rsidP="00973D8D">
      <w:pPr>
        <w:rPr>
          <w:lang w:val="en-GB"/>
          <w:rPrChange w:id="767" w:author="Chowdhury Abida Anjum Era" w:date="2023-12-17T17:37:00Z">
            <w:rPr>
              <w:lang w:val="en-US"/>
            </w:rPr>
          </w:rPrChange>
        </w:rPr>
        <w:pPrChange w:id="768" w:author="Chowdhury Abida Anjum Era" w:date="2023-12-17T17:36:00Z">
          <w:pPr>
            <w:ind w:firstLine="720"/>
          </w:pPr>
        </w:pPrChange>
      </w:pPr>
    </w:p>
    <w:p w14:paraId="100256DE" w14:textId="77777777" w:rsidR="00187205" w:rsidRPr="00973D8D" w:rsidRDefault="00187205" w:rsidP="00973D8D">
      <w:pPr>
        <w:rPr>
          <w:lang w:val="en-GB"/>
          <w:rPrChange w:id="769" w:author="Chowdhury Abida Anjum Era" w:date="2023-12-17T17:37:00Z">
            <w:rPr>
              <w:lang w:val="en-US"/>
            </w:rPr>
          </w:rPrChange>
        </w:rPr>
      </w:pPr>
    </w:p>
    <w:p w14:paraId="44CB3CDE" w14:textId="77777777" w:rsidR="00187205" w:rsidRPr="00973D8D" w:rsidRDefault="00187205" w:rsidP="00973D8D">
      <w:pPr>
        <w:rPr>
          <w:lang w:val="en-GB"/>
          <w:rPrChange w:id="770" w:author="Chowdhury Abida Anjum Era" w:date="2023-12-17T17:37:00Z">
            <w:rPr>
              <w:lang w:val="en-US"/>
            </w:rPr>
          </w:rPrChange>
        </w:rPr>
      </w:pPr>
    </w:p>
    <w:p w14:paraId="43EAEFA8" w14:textId="77777777" w:rsidR="00187205" w:rsidRPr="00973D8D" w:rsidRDefault="00187205" w:rsidP="00973D8D">
      <w:pPr>
        <w:rPr>
          <w:lang w:val="en-GB"/>
          <w:rPrChange w:id="771" w:author="Chowdhury Abida Anjum Era" w:date="2023-12-17T17:37:00Z">
            <w:rPr>
              <w:lang w:val="en-US"/>
            </w:rPr>
          </w:rPrChange>
        </w:rPr>
      </w:pPr>
    </w:p>
    <w:p w14:paraId="26F8E629" w14:textId="77777777" w:rsidR="00187205" w:rsidRPr="00973D8D" w:rsidRDefault="00187205" w:rsidP="00973D8D">
      <w:pPr>
        <w:rPr>
          <w:lang w:val="en-GB"/>
          <w:rPrChange w:id="772" w:author="Chowdhury Abida Anjum Era" w:date="2023-12-17T17:37:00Z">
            <w:rPr>
              <w:lang w:val="en-US"/>
            </w:rPr>
          </w:rPrChange>
        </w:rPr>
      </w:pPr>
    </w:p>
    <w:p w14:paraId="35A27C7A" w14:textId="77777777" w:rsidR="00187205" w:rsidRPr="00973D8D" w:rsidRDefault="00187205" w:rsidP="00973D8D">
      <w:pPr>
        <w:rPr>
          <w:lang w:val="en-GB"/>
          <w:rPrChange w:id="773" w:author="Chowdhury Abida Anjum Era" w:date="2023-12-17T17:37:00Z">
            <w:rPr>
              <w:lang w:val="en-US"/>
            </w:rPr>
          </w:rPrChange>
        </w:rPr>
      </w:pPr>
    </w:p>
    <w:p w14:paraId="358E1609" w14:textId="77777777" w:rsidR="00187205" w:rsidRPr="00973D8D" w:rsidRDefault="00187205" w:rsidP="00973D8D">
      <w:pPr>
        <w:rPr>
          <w:lang w:val="en-GB"/>
          <w:rPrChange w:id="774" w:author="Chowdhury Abida Anjum Era" w:date="2023-12-17T17:37:00Z">
            <w:rPr>
              <w:lang w:val="en-US"/>
            </w:rPr>
          </w:rPrChange>
        </w:rPr>
      </w:pPr>
    </w:p>
    <w:p w14:paraId="26F01636" w14:textId="77777777" w:rsidR="00187205" w:rsidRPr="00973D8D" w:rsidRDefault="00187205" w:rsidP="00973D8D">
      <w:pPr>
        <w:rPr>
          <w:lang w:val="en-GB"/>
          <w:rPrChange w:id="775" w:author="Chowdhury Abida Anjum Era" w:date="2023-12-17T17:37:00Z">
            <w:rPr>
              <w:lang w:val="en-US"/>
            </w:rPr>
          </w:rPrChange>
        </w:rPr>
      </w:pPr>
    </w:p>
    <w:p w14:paraId="6390DF45" w14:textId="77777777" w:rsidR="00187205" w:rsidRPr="00973D8D" w:rsidRDefault="00000000" w:rsidP="00973D8D">
      <w:pPr>
        <w:rPr>
          <w:lang w:val="en-GB"/>
          <w:rPrChange w:id="776" w:author="Chowdhury Abida Anjum Era" w:date="2023-12-17T17:37:00Z">
            <w:rPr/>
          </w:rPrChange>
        </w:rPr>
        <w:pPrChange w:id="777" w:author="Chowdhury Abida Anjum Era" w:date="2023-12-17T17:36:00Z">
          <w:pPr>
            <w:pStyle w:val="Heading2"/>
            <w:numPr>
              <w:numId w:val="0"/>
            </w:numPr>
            <w:ind w:left="0" w:firstLine="0"/>
          </w:pPr>
        </w:pPrChange>
      </w:pPr>
      <w:bookmarkStart w:id="778" w:name="_Toc19"/>
      <w:r w:rsidRPr="00973D8D">
        <w:rPr>
          <w:lang w:val="en-GB"/>
          <w:rPrChange w:id="779" w:author="Chowdhury Abida Anjum Era" w:date="2023-12-17T17:37:00Z">
            <w:rPr/>
          </w:rPrChange>
        </w:rPr>
        <w:t>Task 3.3</w:t>
      </w:r>
      <w:bookmarkEnd w:id="778"/>
    </w:p>
    <w:p w14:paraId="47D2491C" w14:textId="77777777" w:rsidR="00187205" w:rsidRPr="00973D8D" w:rsidRDefault="00000000" w:rsidP="00973D8D">
      <w:pPr>
        <w:rPr>
          <w:lang w:val="en-GB"/>
          <w:rPrChange w:id="780" w:author="Chowdhury Abida Anjum Era" w:date="2023-12-17T17:37:00Z">
            <w:rPr/>
          </w:rPrChange>
        </w:rPr>
      </w:pPr>
      <w:r w:rsidRPr="00973D8D">
        <w:rPr>
          <w:lang w:val="en-GB"/>
          <w:rPrChange w:id="781" w:author="Chowdhury Abida Anjum Era" w:date="2023-12-17T17:37:00Z">
            <w:rPr>
              <w:lang w:val="en-US"/>
            </w:rPr>
          </w:rPrChange>
        </w:rPr>
        <w:t>Efficiency Comparison:</w:t>
      </w:r>
    </w:p>
    <w:p w14:paraId="694B985A" w14:textId="77777777" w:rsidR="00187205" w:rsidRPr="00973D8D" w:rsidRDefault="00000000" w:rsidP="00973D8D">
      <w:pPr>
        <w:rPr>
          <w:lang w:val="en-GB"/>
          <w:rPrChange w:id="782" w:author="Chowdhury Abida Anjum Era" w:date="2023-12-17T17:37:00Z">
            <w:rPr>
              <w:lang w:val="en-US"/>
            </w:rPr>
          </w:rPrChange>
        </w:rPr>
        <w:pPrChange w:id="783" w:author="Chowdhury Abida Anjum Era" w:date="2023-12-17T17:36:00Z">
          <w:pPr>
            <w:ind w:firstLine="720"/>
          </w:pPr>
        </w:pPrChange>
      </w:pPr>
      <w:r w:rsidRPr="00973D8D">
        <w:rPr>
          <w:lang w:val="en-GB"/>
          <w:rPrChange w:id="784" w:author="Chowdhury Abida Anjum Era" w:date="2023-12-17T17:37:00Z">
            <w:rPr>
              <w:lang w:val="en-US"/>
            </w:rPr>
          </w:rPrChange>
        </w:rPr>
        <w:t>· Compare the deployment of applications with docker containers and manual building of the application on AWS EC2 instance. Which approach is easier and more efficient?</w:t>
      </w:r>
    </w:p>
    <w:p w14:paraId="7436762F" w14:textId="77777777" w:rsidR="00CB1901" w:rsidRPr="00973D8D" w:rsidRDefault="00CB1901" w:rsidP="00973D8D">
      <w:pPr>
        <w:rPr>
          <w:ins w:id="785" w:author="nimisha vilayatrani" w:date="2023-12-05T11:25:00Z"/>
          <w:lang w:val="en-GB"/>
          <w:rPrChange w:id="786" w:author="Chowdhury Abida Anjum Era" w:date="2023-12-17T17:37:00Z">
            <w:rPr>
              <w:ins w:id="787" w:author="nimisha vilayatrani" w:date="2023-12-05T11:25:00Z"/>
              <w:rFonts w:ascii="Segoe UI" w:hAnsi="Segoe UI" w:cs="Segoe UI"/>
              <w:color w:val="374151"/>
            </w:rPr>
          </w:rPrChange>
        </w:rPr>
        <w:pPrChange w:id="788"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789" w:author="nimisha vilayatrani" w:date="2023-12-05T11:25:00Z">
        <w:r w:rsidRPr="00973D8D">
          <w:rPr>
            <w:lang w:val="en-GB"/>
            <w:rPrChange w:id="790" w:author="Chowdhury Abida Anjum Era" w:date="2023-12-17T17:37:00Z">
              <w:rPr>
                <w:rFonts w:ascii="Segoe UI" w:hAnsi="Segoe UI" w:cs="Segoe UI"/>
                <w:color w:val="374151"/>
              </w:rPr>
            </w:rPrChange>
          </w:rPr>
          <w:t>The choice between deploying applications with Docker containers and manually building applications on AWS EC2 instances depends on various factors, including your specific use case, development workflow, and infrastructure requirements. Here's a comparison of both approaches in terms of ease and efficiency:</w:t>
        </w:r>
      </w:ins>
    </w:p>
    <w:p w14:paraId="6860D86A" w14:textId="77777777" w:rsidR="00CB1901" w:rsidRPr="006C4DB2" w:rsidRDefault="00CB1901" w:rsidP="00973D8D">
      <w:pPr>
        <w:rPr>
          <w:ins w:id="791" w:author="nimisha vilayatrani" w:date="2023-12-05T11:25:00Z"/>
          <w:b/>
          <w:bCs/>
          <w:sz w:val="28"/>
          <w:szCs w:val="28"/>
          <w:lang w:val="en-GB"/>
          <w:rPrChange w:id="792" w:author="Chowdhury Abida Anjum Era" w:date="2023-12-17T17:46:00Z">
            <w:rPr>
              <w:ins w:id="793" w:author="nimisha vilayatrani" w:date="2023-12-05T11:25:00Z"/>
              <w:rFonts w:ascii="Segoe UI" w:hAnsi="Segoe UI" w:cs="Segoe UI"/>
            </w:rPr>
          </w:rPrChange>
        </w:rPr>
        <w:pPrChange w:id="794"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795" w:author="nimisha vilayatrani" w:date="2023-12-05T11:25:00Z">
        <w:r w:rsidRPr="006C4DB2">
          <w:rPr>
            <w:b/>
            <w:bCs/>
            <w:sz w:val="28"/>
            <w:szCs w:val="28"/>
            <w:lang w:val="en-GB"/>
            <w:rPrChange w:id="796" w:author="Chowdhury Abida Anjum Era" w:date="2023-12-17T17:46:00Z">
              <w:rPr>
                <w:rFonts w:ascii="Segoe UI" w:hAnsi="Segoe UI" w:cs="Segoe UI"/>
              </w:rPr>
            </w:rPrChange>
          </w:rPr>
          <w:t>Docker Containers:</w:t>
        </w:r>
      </w:ins>
    </w:p>
    <w:p w14:paraId="665B57B6" w14:textId="77777777" w:rsidR="00CB1901" w:rsidRPr="006C4DB2" w:rsidRDefault="00CB1901" w:rsidP="00973D8D">
      <w:pPr>
        <w:rPr>
          <w:ins w:id="797" w:author="nimisha vilayatrani" w:date="2023-12-05T11:25:00Z"/>
          <w:b/>
          <w:bCs/>
          <w:sz w:val="28"/>
          <w:szCs w:val="28"/>
          <w:lang w:val="en-GB"/>
          <w:rPrChange w:id="798" w:author="Chowdhury Abida Anjum Era" w:date="2023-12-17T17:48:00Z">
            <w:rPr>
              <w:ins w:id="799" w:author="nimisha vilayatrani" w:date="2023-12-05T11:25:00Z"/>
              <w:rFonts w:ascii="Segoe UI" w:hAnsi="Segoe UI" w:cs="Segoe UI"/>
              <w:color w:val="374151"/>
            </w:rPr>
          </w:rPrChange>
        </w:rPr>
        <w:pPrChange w:id="800"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801" w:author="nimisha vilayatrani" w:date="2023-12-05T11:25:00Z">
        <w:r w:rsidRPr="006C4DB2">
          <w:rPr>
            <w:rFonts w:eastAsia="Arial"/>
            <w:b/>
            <w:bCs/>
            <w:sz w:val="28"/>
            <w:szCs w:val="28"/>
            <w:lang w:val="en-GB"/>
            <w:rPrChange w:id="802" w:author="Chowdhury Abida Anjum Era" w:date="2023-12-17T17:48:00Z">
              <w:rPr>
                <w:rStyle w:val="Strong"/>
                <w:rFonts w:ascii="Segoe UI" w:eastAsia="Arial" w:hAnsi="Segoe UI" w:cs="Segoe UI"/>
                <w:color w:val="374151"/>
                <w:bdr w:val="single" w:sz="2" w:space="0" w:color="D9D9E3" w:frame="1"/>
              </w:rPr>
            </w:rPrChange>
          </w:rPr>
          <w:t>Advantages:</w:t>
        </w:r>
      </w:ins>
    </w:p>
    <w:p w14:paraId="5940CEF6" w14:textId="77777777" w:rsidR="00CB1901" w:rsidRPr="00973D8D" w:rsidRDefault="00CB1901" w:rsidP="00973D8D">
      <w:pPr>
        <w:rPr>
          <w:ins w:id="803" w:author="nimisha vilayatrani" w:date="2023-12-05T11:25:00Z"/>
          <w:lang w:val="en-GB"/>
          <w:rPrChange w:id="804" w:author="Chowdhury Abida Anjum Era" w:date="2023-12-17T17:37:00Z">
            <w:rPr>
              <w:ins w:id="805" w:author="nimisha vilayatrani" w:date="2023-12-05T11:25:00Z"/>
              <w:rFonts w:ascii="Segoe UI" w:hAnsi="Segoe UI" w:cs="Segoe UI"/>
              <w:color w:val="374151"/>
            </w:rPr>
          </w:rPrChange>
        </w:rPr>
        <w:pPrChange w:id="806" w:author="Chowdhury Abida Anjum Era" w:date="2023-12-17T17:36:00Z">
          <w:pPr>
            <w:pStyle w:val="NormalWeb"/>
            <w:numPr>
              <w:numId w:val="10"/>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07" w:author="nimisha vilayatrani" w:date="2023-12-05T11:25:00Z">
        <w:r w:rsidRPr="006C4DB2">
          <w:rPr>
            <w:rFonts w:eastAsia="Arial"/>
            <w:sz w:val="28"/>
            <w:szCs w:val="28"/>
            <w:lang w:val="en-GB"/>
            <w:rPrChange w:id="808" w:author="Chowdhury Abida Anjum Era" w:date="2023-12-17T17:47:00Z">
              <w:rPr>
                <w:rStyle w:val="Strong"/>
                <w:rFonts w:ascii="Segoe UI" w:eastAsia="Arial" w:hAnsi="Segoe UI" w:cs="Segoe UI"/>
                <w:color w:val="374151"/>
                <w:bdr w:val="single" w:sz="2" w:space="0" w:color="D9D9E3" w:frame="1"/>
              </w:rPr>
            </w:rPrChange>
          </w:rPr>
          <w:t>Portability:</w:t>
        </w:r>
        <w:r w:rsidRPr="00973D8D">
          <w:rPr>
            <w:lang w:val="en-GB"/>
            <w:rPrChange w:id="809" w:author="Chowdhury Abida Anjum Era" w:date="2023-12-17T17:37:00Z">
              <w:rPr>
                <w:rFonts w:ascii="Segoe UI" w:hAnsi="Segoe UI" w:cs="Segoe UI"/>
                <w:color w:val="374151"/>
              </w:rPr>
            </w:rPrChange>
          </w:rPr>
          <w:t xml:space="preserve"> Docker containers encapsulate the application and its dependencies, making it highly portable across different environments. This eliminates issues related to "it works on my machine" scenarios.</w:t>
        </w:r>
      </w:ins>
    </w:p>
    <w:p w14:paraId="26509826" w14:textId="77777777" w:rsidR="00CB1901" w:rsidRPr="00973D8D" w:rsidRDefault="00CB1901" w:rsidP="00973D8D">
      <w:pPr>
        <w:rPr>
          <w:ins w:id="810" w:author="nimisha vilayatrani" w:date="2023-12-05T11:25:00Z"/>
          <w:lang w:val="en-GB"/>
          <w:rPrChange w:id="811" w:author="Chowdhury Abida Anjum Era" w:date="2023-12-17T17:37:00Z">
            <w:rPr>
              <w:ins w:id="812" w:author="nimisha vilayatrani" w:date="2023-12-05T11:25:00Z"/>
              <w:rFonts w:ascii="Segoe UI" w:hAnsi="Segoe UI" w:cs="Segoe UI"/>
              <w:color w:val="374151"/>
            </w:rPr>
          </w:rPrChange>
        </w:rPr>
        <w:pPrChange w:id="813" w:author="Chowdhury Abida Anjum Era" w:date="2023-12-17T17:36:00Z">
          <w:pPr>
            <w:pStyle w:val="NormalWeb"/>
            <w:numPr>
              <w:numId w:val="10"/>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14" w:author="nimisha vilayatrani" w:date="2023-12-05T11:25:00Z">
        <w:r w:rsidRPr="006C4DB2">
          <w:rPr>
            <w:rFonts w:eastAsia="Arial"/>
            <w:sz w:val="28"/>
            <w:szCs w:val="28"/>
            <w:lang w:val="en-GB"/>
            <w:rPrChange w:id="815" w:author="Chowdhury Abida Anjum Era" w:date="2023-12-17T17:47:00Z">
              <w:rPr>
                <w:rStyle w:val="Strong"/>
                <w:rFonts w:ascii="Segoe UI" w:eastAsia="Arial" w:hAnsi="Segoe UI" w:cs="Segoe UI"/>
                <w:color w:val="374151"/>
                <w:bdr w:val="single" w:sz="2" w:space="0" w:color="D9D9E3" w:frame="1"/>
              </w:rPr>
            </w:rPrChange>
          </w:rPr>
          <w:t>Isolation:</w:t>
        </w:r>
        <w:r w:rsidRPr="00973D8D">
          <w:rPr>
            <w:lang w:val="en-GB"/>
            <w:rPrChange w:id="816" w:author="Chowdhury Abida Anjum Era" w:date="2023-12-17T17:37:00Z">
              <w:rPr>
                <w:rFonts w:ascii="Segoe UI" w:hAnsi="Segoe UI" w:cs="Segoe UI"/>
                <w:color w:val="374151"/>
              </w:rPr>
            </w:rPrChange>
          </w:rPr>
          <w:t xml:space="preserve"> Containers provide a level of isolation between applications and the host system, reducing potential conflicts and ensuring a consistent runtime environment.</w:t>
        </w:r>
      </w:ins>
    </w:p>
    <w:p w14:paraId="7CE9A90A" w14:textId="77777777" w:rsidR="00CB1901" w:rsidRPr="00973D8D" w:rsidRDefault="00CB1901" w:rsidP="00973D8D">
      <w:pPr>
        <w:rPr>
          <w:ins w:id="817" w:author="nimisha vilayatrani" w:date="2023-12-05T11:25:00Z"/>
          <w:lang w:val="en-GB"/>
          <w:rPrChange w:id="818" w:author="Chowdhury Abida Anjum Era" w:date="2023-12-17T17:37:00Z">
            <w:rPr>
              <w:ins w:id="819" w:author="nimisha vilayatrani" w:date="2023-12-05T11:25:00Z"/>
              <w:rFonts w:ascii="Segoe UI" w:hAnsi="Segoe UI" w:cs="Segoe UI"/>
              <w:color w:val="374151"/>
            </w:rPr>
          </w:rPrChange>
        </w:rPr>
        <w:pPrChange w:id="820" w:author="Chowdhury Abida Anjum Era" w:date="2023-12-17T17:36:00Z">
          <w:pPr>
            <w:pStyle w:val="NormalWeb"/>
            <w:numPr>
              <w:numId w:val="10"/>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21" w:author="nimisha vilayatrani" w:date="2023-12-05T11:25:00Z">
        <w:r w:rsidRPr="00973D8D">
          <w:rPr>
            <w:rFonts w:eastAsia="Arial"/>
            <w:lang w:val="en-GB"/>
            <w:rPrChange w:id="822" w:author="Chowdhury Abida Anjum Era" w:date="2023-12-17T17:37:00Z">
              <w:rPr>
                <w:rStyle w:val="Strong"/>
                <w:rFonts w:ascii="Segoe UI" w:eastAsia="Arial" w:hAnsi="Segoe UI" w:cs="Segoe UI"/>
                <w:color w:val="374151"/>
                <w:bdr w:val="single" w:sz="2" w:space="0" w:color="D9D9E3" w:frame="1"/>
              </w:rPr>
            </w:rPrChange>
          </w:rPr>
          <w:t>Dependency Management:</w:t>
        </w:r>
        <w:r w:rsidRPr="00973D8D">
          <w:rPr>
            <w:lang w:val="en-GB"/>
            <w:rPrChange w:id="823" w:author="Chowdhury Abida Anjum Era" w:date="2023-12-17T17:37:00Z">
              <w:rPr>
                <w:rFonts w:ascii="Segoe UI" w:hAnsi="Segoe UI" w:cs="Segoe UI"/>
                <w:color w:val="374151"/>
              </w:rPr>
            </w:rPrChange>
          </w:rPr>
          <w:t xml:space="preserve"> Docker allows you to define and manage dependencies using a </w:t>
        </w:r>
        <w:proofErr w:type="spellStart"/>
        <w:r w:rsidRPr="00973D8D">
          <w:rPr>
            <w:lang w:val="en-GB"/>
            <w:rPrChange w:id="824" w:author="Chowdhury Abida Anjum Era" w:date="2023-12-17T17:37:00Z">
              <w:rPr>
                <w:rFonts w:ascii="Segoe UI" w:hAnsi="Segoe UI" w:cs="Segoe UI"/>
                <w:color w:val="374151"/>
              </w:rPr>
            </w:rPrChange>
          </w:rPr>
          <w:t>Dockerfile</w:t>
        </w:r>
        <w:proofErr w:type="spellEnd"/>
        <w:r w:rsidRPr="00973D8D">
          <w:rPr>
            <w:lang w:val="en-GB"/>
            <w:rPrChange w:id="825" w:author="Chowdhury Abida Anjum Era" w:date="2023-12-17T17:37:00Z">
              <w:rPr>
                <w:rFonts w:ascii="Segoe UI" w:hAnsi="Segoe UI" w:cs="Segoe UI"/>
                <w:color w:val="374151"/>
              </w:rPr>
            </w:rPrChange>
          </w:rPr>
          <w:t>, making it easier to reproduce the exact environment needed for your application.</w:t>
        </w:r>
      </w:ins>
    </w:p>
    <w:p w14:paraId="2B06F087" w14:textId="77777777" w:rsidR="00CB1901" w:rsidRPr="00973D8D" w:rsidRDefault="00CB1901" w:rsidP="00973D8D">
      <w:pPr>
        <w:rPr>
          <w:ins w:id="826" w:author="nimisha vilayatrani" w:date="2023-12-05T11:25:00Z"/>
          <w:lang w:val="en-GB"/>
          <w:rPrChange w:id="827" w:author="Chowdhury Abida Anjum Era" w:date="2023-12-17T17:37:00Z">
            <w:rPr>
              <w:ins w:id="828" w:author="nimisha vilayatrani" w:date="2023-12-05T11:25:00Z"/>
              <w:rFonts w:ascii="Segoe UI" w:hAnsi="Segoe UI" w:cs="Segoe UI"/>
              <w:color w:val="374151"/>
            </w:rPr>
          </w:rPrChange>
        </w:rPr>
        <w:pPrChange w:id="829" w:author="Chowdhury Abida Anjum Era" w:date="2023-12-17T17:36:00Z">
          <w:pPr>
            <w:pStyle w:val="NormalWeb"/>
            <w:numPr>
              <w:numId w:val="10"/>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30" w:author="nimisha vilayatrani" w:date="2023-12-05T11:25:00Z">
        <w:r w:rsidRPr="006C4DB2">
          <w:rPr>
            <w:rFonts w:eastAsia="Arial"/>
            <w:sz w:val="28"/>
            <w:szCs w:val="28"/>
            <w:lang w:val="en-GB"/>
            <w:rPrChange w:id="831" w:author="Chowdhury Abida Anjum Era" w:date="2023-12-17T17:47:00Z">
              <w:rPr>
                <w:rStyle w:val="Strong"/>
                <w:rFonts w:ascii="Segoe UI" w:eastAsia="Arial" w:hAnsi="Segoe UI" w:cs="Segoe UI"/>
                <w:color w:val="374151"/>
                <w:bdr w:val="single" w:sz="2" w:space="0" w:color="D9D9E3" w:frame="1"/>
              </w:rPr>
            </w:rPrChange>
          </w:rPr>
          <w:t>Scalability:</w:t>
        </w:r>
        <w:r w:rsidRPr="00973D8D">
          <w:rPr>
            <w:lang w:val="en-GB"/>
            <w:rPrChange w:id="832" w:author="Chowdhury Abida Anjum Era" w:date="2023-12-17T17:37:00Z">
              <w:rPr>
                <w:rFonts w:ascii="Segoe UI" w:hAnsi="Segoe UI" w:cs="Segoe UI"/>
                <w:color w:val="374151"/>
              </w:rPr>
            </w:rPrChange>
          </w:rPr>
          <w:t xml:space="preserve"> Docker makes it easy to scale horizontally by deploying multiple instances of containers, either manually or through orchestration tools like Docker Compose or Kubernetes.</w:t>
        </w:r>
      </w:ins>
    </w:p>
    <w:p w14:paraId="44462350" w14:textId="77777777" w:rsidR="00CB1901" w:rsidRPr="00973D8D" w:rsidRDefault="00CB1901" w:rsidP="00973D8D">
      <w:pPr>
        <w:rPr>
          <w:ins w:id="833" w:author="nimisha vilayatrani" w:date="2023-12-05T11:25:00Z"/>
          <w:lang w:val="en-GB"/>
          <w:rPrChange w:id="834" w:author="Chowdhury Abida Anjum Era" w:date="2023-12-17T17:37:00Z">
            <w:rPr>
              <w:ins w:id="835" w:author="nimisha vilayatrani" w:date="2023-12-05T11:25:00Z"/>
              <w:rFonts w:ascii="Segoe UI" w:hAnsi="Segoe UI" w:cs="Segoe UI"/>
              <w:color w:val="374151"/>
            </w:rPr>
          </w:rPrChange>
        </w:rPr>
        <w:pPrChange w:id="836" w:author="Chowdhury Abida Anjum Era" w:date="2023-12-17T17:36:00Z">
          <w:pPr>
            <w:pStyle w:val="NormalWeb"/>
            <w:numPr>
              <w:numId w:val="10"/>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37" w:author="nimisha vilayatrani" w:date="2023-12-05T11:25:00Z">
        <w:r w:rsidRPr="006C4DB2">
          <w:rPr>
            <w:rFonts w:eastAsia="Arial"/>
            <w:sz w:val="28"/>
            <w:szCs w:val="28"/>
            <w:lang w:val="en-GB"/>
            <w:rPrChange w:id="838" w:author="Chowdhury Abida Anjum Era" w:date="2023-12-17T17:47:00Z">
              <w:rPr>
                <w:rStyle w:val="Strong"/>
                <w:rFonts w:ascii="Segoe UI" w:eastAsia="Arial" w:hAnsi="Segoe UI" w:cs="Segoe UI"/>
                <w:color w:val="374151"/>
                <w:bdr w:val="single" w:sz="2" w:space="0" w:color="D9D9E3" w:frame="1"/>
              </w:rPr>
            </w:rPrChange>
          </w:rPr>
          <w:t>Ecosystem:</w:t>
        </w:r>
        <w:r w:rsidRPr="00973D8D">
          <w:rPr>
            <w:lang w:val="en-GB"/>
            <w:rPrChange w:id="839" w:author="Chowdhury Abida Anjum Era" w:date="2023-12-17T17:37:00Z">
              <w:rPr>
                <w:rFonts w:ascii="Segoe UI" w:hAnsi="Segoe UI" w:cs="Segoe UI"/>
                <w:color w:val="374151"/>
              </w:rPr>
            </w:rPrChange>
          </w:rPr>
          <w:t xml:space="preserve"> Docker has a vast ecosystem, including Docker Hub for image sharing, which can save time by using pre-built images.</w:t>
        </w:r>
      </w:ins>
    </w:p>
    <w:p w14:paraId="51C59DB6" w14:textId="77777777" w:rsidR="00CB1901" w:rsidRPr="006C4DB2" w:rsidRDefault="00CB1901" w:rsidP="00973D8D">
      <w:pPr>
        <w:rPr>
          <w:ins w:id="840" w:author="nimisha vilayatrani" w:date="2023-12-05T11:25:00Z"/>
          <w:b/>
          <w:bCs/>
          <w:sz w:val="28"/>
          <w:szCs w:val="28"/>
          <w:lang w:val="en-GB"/>
          <w:rPrChange w:id="841" w:author="Chowdhury Abida Anjum Era" w:date="2023-12-17T17:48:00Z">
            <w:rPr>
              <w:ins w:id="842" w:author="nimisha vilayatrani" w:date="2023-12-05T11:25:00Z"/>
              <w:rFonts w:ascii="Segoe UI" w:hAnsi="Segoe UI" w:cs="Segoe UI"/>
              <w:color w:val="374151"/>
            </w:rPr>
          </w:rPrChange>
        </w:rPr>
        <w:pPrChange w:id="843"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844" w:author="nimisha vilayatrani" w:date="2023-12-05T11:25:00Z">
        <w:r w:rsidRPr="006C4DB2">
          <w:rPr>
            <w:rFonts w:eastAsia="Arial"/>
            <w:b/>
            <w:bCs/>
            <w:sz w:val="28"/>
            <w:szCs w:val="28"/>
            <w:lang w:val="en-GB"/>
            <w:rPrChange w:id="845" w:author="Chowdhury Abida Anjum Era" w:date="2023-12-17T17:48:00Z">
              <w:rPr>
                <w:rStyle w:val="Strong"/>
                <w:rFonts w:ascii="Segoe UI" w:eastAsia="Arial" w:hAnsi="Segoe UI" w:cs="Segoe UI"/>
                <w:color w:val="374151"/>
                <w:bdr w:val="single" w:sz="2" w:space="0" w:color="D9D9E3" w:frame="1"/>
              </w:rPr>
            </w:rPrChange>
          </w:rPr>
          <w:t>Challenges:</w:t>
        </w:r>
      </w:ins>
    </w:p>
    <w:p w14:paraId="25402D4E" w14:textId="77777777" w:rsidR="00CB1901" w:rsidRPr="00973D8D" w:rsidRDefault="00CB1901" w:rsidP="00973D8D">
      <w:pPr>
        <w:rPr>
          <w:ins w:id="846" w:author="nimisha vilayatrani" w:date="2023-12-05T11:25:00Z"/>
          <w:lang w:val="en-GB"/>
          <w:rPrChange w:id="847" w:author="Chowdhury Abida Anjum Era" w:date="2023-12-17T17:37:00Z">
            <w:rPr>
              <w:ins w:id="848" w:author="nimisha vilayatrani" w:date="2023-12-05T11:25:00Z"/>
              <w:rFonts w:ascii="Segoe UI" w:hAnsi="Segoe UI" w:cs="Segoe UI"/>
              <w:color w:val="374151"/>
            </w:rPr>
          </w:rPrChange>
        </w:rPr>
        <w:pPrChange w:id="849" w:author="Chowdhury Abida Anjum Era" w:date="2023-12-17T17:36:00Z">
          <w:pPr>
            <w:pStyle w:val="NormalWeb"/>
            <w:numPr>
              <w:numId w:val="11"/>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50" w:author="nimisha vilayatrani" w:date="2023-12-05T11:25:00Z">
        <w:r w:rsidRPr="006C4DB2">
          <w:rPr>
            <w:rFonts w:eastAsia="Arial"/>
            <w:sz w:val="28"/>
            <w:szCs w:val="28"/>
            <w:lang w:val="en-GB"/>
            <w:rPrChange w:id="851" w:author="Chowdhury Abida Anjum Era" w:date="2023-12-17T17:48:00Z">
              <w:rPr>
                <w:rStyle w:val="Strong"/>
                <w:rFonts w:ascii="Segoe UI" w:eastAsia="Arial" w:hAnsi="Segoe UI" w:cs="Segoe UI"/>
                <w:color w:val="374151"/>
                <w:bdr w:val="single" w:sz="2" w:space="0" w:color="D9D9E3" w:frame="1"/>
              </w:rPr>
            </w:rPrChange>
          </w:rPr>
          <w:t>Learning Curve:</w:t>
        </w:r>
        <w:r w:rsidRPr="00973D8D">
          <w:rPr>
            <w:lang w:val="en-GB"/>
            <w:rPrChange w:id="852" w:author="Chowdhury Abida Anjum Era" w:date="2023-12-17T17:37:00Z">
              <w:rPr>
                <w:rFonts w:ascii="Segoe UI" w:hAnsi="Segoe UI" w:cs="Segoe UI"/>
                <w:color w:val="374151"/>
              </w:rPr>
            </w:rPrChange>
          </w:rPr>
          <w:t xml:space="preserve"> There might be a learning curve involved in understanding Docker and container orchestration tools.</w:t>
        </w:r>
      </w:ins>
    </w:p>
    <w:p w14:paraId="2A16C92D" w14:textId="77777777" w:rsidR="00CB1901" w:rsidRPr="00973D8D" w:rsidRDefault="00CB1901" w:rsidP="00973D8D">
      <w:pPr>
        <w:rPr>
          <w:ins w:id="853" w:author="nimisha vilayatrani" w:date="2023-12-05T11:25:00Z"/>
          <w:lang w:val="en-GB"/>
          <w:rPrChange w:id="854" w:author="Chowdhury Abida Anjum Era" w:date="2023-12-17T17:37:00Z">
            <w:rPr>
              <w:ins w:id="855" w:author="nimisha vilayatrani" w:date="2023-12-05T11:25:00Z"/>
              <w:rFonts w:ascii="Segoe UI" w:hAnsi="Segoe UI" w:cs="Segoe UI"/>
              <w:color w:val="374151"/>
            </w:rPr>
          </w:rPrChange>
        </w:rPr>
        <w:pPrChange w:id="856" w:author="Chowdhury Abida Anjum Era" w:date="2023-12-17T17:36:00Z">
          <w:pPr>
            <w:pStyle w:val="NormalWeb"/>
            <w:numPr>
              <w:numId w:val="11"/>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57" w:author="nimisha vilayatrani" w:date="2023-12-05T11:25:00Z">
        <w:r w:rsidRPr="006C4DB2">
          <w:rPr>
            <w:rFonts w:eastAsia="Arial"/>
            <w:sz w:val="28"/>
            <w:szCs w:val="28"/>
            <w:lang w:val="en-GB"/>
            <w:rPrChange w:id="858" w:author="Chowdhury Abida Anjum Era" w:date="2023-12-17T17:48:00Z">
              <w:rPr>
                <w:rStyle w:val="Strong"/>
                <w:rFonts w:ascii="Segoe UI" w:eastAsia="Arial" w:hAnsi="Segoe UI" w:cs="Segoe UI"/>
                <w:color w:val="374151"/>
                <w:bdr w:val="single" w:sz="2" w:space="0" w:color="D9D9E3" w:frame="1"/>
              </w:rPr>
            </w:rPrChange>
          </w:rPr>
          <w:lastRenderedPageBreak/>
          <w:t>Resource Overhead:</w:t>
        </w:r>
        <w:r w:rsidRPr="00973D8D">
          <w:rPr>
            <w:lang w:val="en-GB"/>
            <w:rPrChange w:id="859" w:author="Chowdhury Abida Anjum Era" w:date="2023-12-17T17:37:00Z">
              <w:rPr>
                <w:rFonts w:ascii="Segoe UI" w:hAnsi="Segoe UI" w:cs="Segoe UI"/>
                <w:color w:val="374151"/>
              </w:rPr>
            </w:rPrChange>
          </w:rPr>
          <w:t xml:space="preserve"> Running multiple containers may have some resource overhead compared to running applications directly on the host.</w:t>
        </w:r>
      </w:ins>
    </w:p>
    <w:p w14:paraId="473093E5" w14:textId="77777777" w:rsidR="00CB1901" w:rsidRPr="006C4DB2" w:rsidRDefault="00CB1901" w:rsidP="00973D8D">
      <w:pPr>
        <w:rPr>
          <w:ins w:id="860" w:author="nimisha vilayatrani" w:date="2023-12-05T11:25:00Z"/>
          <w:b/>
          <w:bCs/>
          <w:sz w:val="28"/>
          <w:szCs w:val="28"/>
          <w:lang w:val="en-GB"/>
          <w:rPrChange w:id="861" w:author="Chowdhury Abida Anjum Era" w:date="2023-12-17T17:48:00Z">
            <w:rPr>
              <w:ins w:id="862" w:author="nimisha vilayatrani" w:date="2023-12-05T11:25:00Z"/>
              <w:rFonts w:ascii="Segoe UI" w:hAnsi="Segoe UI" w:cs="Segoe UI"/>
            </w:rPr>
          </w:rPrChange>
        </w:rPr>
        <w:pPrChange w:id="863"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864" w:author="nimisha vilayatrani" w:date="2023-12-05T11:25:00Z">
        <w:r w:rsidRPr="006C4DB2">
          <w:rPr>
            <w:b/>
            <w:bCs/>
            <w:sz w:val="28"/>
            <w:szCs w:val="28"/>
            <w:lang w:val="en-GB"/>
            <w:rPrChange w:id="865" w:author="Chowdhury Abida Anjum Era" w:date="2023-12-17T17:48:00Z">
              <w:rPr>
                <w:rFonts w:ascii="Segoe UI" w:hAnsi="Segoe UI" w:cs="Segoe UI"/>
              </w:rPr>
            </w:rPrChange>
          </w:rPr>
          <w:t>Manual Building on EC2 Instances:</w:t>
        </w:r>
      </w:ins>
    </w:p>
    <w:p w14:paraId="2DA69C26" w14:textId="77777777" w:rsidR="00CB1901" w:rsidRPr="006C4DB2" w:rsidRDefault="00CB1901" w:rsidP="00973D8D">
      <w:pPr>
        <w:rPr>
          <w:ins w:id="866" w:author="nimisha vilayatrani" w:date="2023-12-05T11:25:00Z"/>
          <w:b/>
          <w:bCs/>
          <w:sz w:val="28"/>
          <w:szCs w:val="28"/>
          <w:lang w:val="en-GB"/>
          <w:rPrChange w:id="867" w:author="Chowdhury Abida Anjum Era" w:date="2023-12-17T17:48:00Z">
            <w:rPr>
              <w:ins w:id="868" w:author="nimisha vilayatrani" w:date="2023-12-05T11:25:00Z"/>
              <w:rFonts w:ascii="Segoe UI" w:hAnsi="Segoe UI" w:cs="Segoe UI"/>
              <w:color w:val="374151"/>
            </w:rPr>
          </w:rPrChange>
        </w:rPr>
        <w:pPrChange w:id="869"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pPr>
        </w:pPrChange>
      </w:pPr>
      <w:ins w:id="870" w:author="nimisha vilayatrani" w:date="2023-12-05T11:25:00Z">
        <w:r w:rsidRPr="006C4DB2">
          <w:rPr>
            <w:rFonts w:eastAsia="Arial"/>
            <w:b/>
            <w:bCs/>
            <w:sz w:val="28"/>
            <w:szCs w:val="28"/>
            <w:lang w:val="en-GB"/>
            <w:rPrChange w:id="871" w:author="Chowdhury Abida Anjum Era" w:date="2023-12-17T17:48:00Z">
              <w:rPr>
                <w:rStyle w:val="Strong"/>
                <w:rFonts w:ascii="Segoe UI" w:eastAsia="Arial" w:hAnsi="Segoe UI" w:cs="Segoe UI"/>
                <w:color w:val="374151"/>
                <w:bdr w:val="single" w:sz="2" w:space="0" w:color="D9D9E3" w:frame="1"/>
              </w:rPr>
            </w:rPrChange>
          </w:rPr>
          <w:t>Advantages:</w:t>
        </w:r>
      </w:ins>
    </w:p>
    <w:p w14:paraId="6BC11D1E" w14:textId="7DFCB894" w:rsidR="00CB1901" w:rsidRPr="00973D8D" w:rsidRDefault="00CB1901" w:rsidP="00973D8D">
      <w:pPr>
        <w:rPr>
          <w:ins w:id="872" w:author="nimisha vilayatrani" w:date="2023-12-05T11:25:00Z"/>
          <w:lang w:val="en-GB"/>
          <w:rPrChange w:id="873" w:author="Chowdhury Abida Anjum Era" w:date="2023-12-17T17:37:00Z">
            <w:rPr>
              <w:ins w:id="874" w:author="nimisha vilayatrani" w:date="2023-12-05T11:25:00Z"/>
              <w:rFonts w:ascii="Segoe UI" w:hAnsi="Segoe UI" w:cs="Segoe UI"/>
              <w:color w:val="374151"/>
            </w:rPr>
          </w:rPrChange>
        </w:rPr>
        <w:pPrChange w:id="875" w:author="Chowdhury Abida Anjum Era" w:date="2023-12-17T17:36:00Z">
          <w:pPr>
            <w:pStyle w:val="NormalWeb"/>
            <w:numPr>
              <w:numId w:val="12"/>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76" w:author="nimisha vilayatrani" w:date="2023-12-05T11:25:00Z">
        <w:r w:rsidRPr="006C4DB2">
          <w:rPr>
            <w:rFonts w:eastAsia="Arial"/>
            <w:sz w:val="28"/>
            <w:szCs w:val="28"/>
            <w:lang w:val="en-GB"/>
            <w:rPrChange w:id="877" w:author="Chowdhury Abida Anjum Era" w:date="2023-12-17T17:49:00Z">
              <w:rPr>
                <w:rStyle w:val="Strong"/>
                <w:rFonts w:ascii="Segoe UI" w:eastAsia="Arial" w:hAnsi="Segoe UI" w:cs="Segoe UI"/>
                <w:color w:val="374151"/>
                <w:bdr w:val="single" w:sz="2" w:space="0" w:color="D9D9E3" w:frame="1"/>
              </w:rPr>
            </w:rPrChange>
          </w:rPr>
          <w:t>Simplicity:</w:t>
        </w:r>
        <w:r w:rsidRPr="00973D8D">
          <w:rPr>
            <w:lang w:val="en-GB"/>
            <w:rPrChange w:id="878" w:author="Chowdhury Abida Anjum Era" w:date="2023-12-17T17:37:00Z">
              <w:rPr>
                <w:rFonts w:ascii="Segoe UI" w:hAnsi="Segoe UI" w:cs="Segoe UI"/>
                <w:color w:val="374151"/>
              </w:rPr>
            </w:rPrChange>
          </w:rPr>
          <w:t xml:space="preserve"> Deploying applications directly on EC2 instances can be simpler, especially for smaller applications or development/testing purposes.</w:t>
        </w:r>
      </w:ins>
    </w:p>
    <w:p w14:paraId="6A86F464" w14:textId="77777777" w:rsidR="00CB1901" w:rsidRPr="00973D8D" w:rsidRDefault="00CB1901" w:rsidP="00973D8D">
      <w:pPr>
        <w:rPr>
          <w:ins w:id="879" w:author="nimisha vilayatrani" w:date="2023-12-05T11:25:00Z"/>
          <w:lang w:val="en-GB"/>
          <w:rPrChange w:id="880" w:author="Chowdhury Abida Anjum Era" w:date="2023-12-17T17:37:00Z">
            <w:rPr>
              <w:ins w:id="881" w:author="nimisha vilayatrani" w:date="2023-12-05T11:25:00Z"/>
              <w:rFonts w:ascii="Segoe UI" w:hAnsi="Segoe UI" w:cs="Segoe UI"/>
              <w:color w:val="374151"/>
            </w:rPr>
          </w:rPrChange>
        </w:rPr>
        <w:pPrChange w:id="882" w:author="Chowdhury Abida Anjum Era" w:date="2023-12-17T17:36:00Z">
          <w:pPr>
            <w:pStyle w:val="NormalWeb"/>
            <w:numPr>
              <w:numId w:val="12"/>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83" w:author="nimisha vilayatrani" w:date="2023-12-05T11:25:00Z">
        <w:r w:rsidRPr="006C4DB2">
          <w:rPr>
            <w:rFonts w:eastAsia="Arial"/>
            <w:sz w:val="28"/>
            <w:szCs w:val="28"/>
            <w:lang w:val="en-GB"/>
            <w:rPrChange w:id="884" w:author="Chowdhury Abida Anjum Era" w:date="2023-12-17T17:49:00Z">
              <w:rPr>
                <w:rStyle w:val="Strong"/>
                <w:rFonts w:ascii="Segoe UI" w:eastAsia="Arial" w:hAnsi="Segoe UI" w:cs="Segoe UI"/>
                <w:color w:val="374151"/>
                <w:bdr w:val="single" w:sz="2" w:space="0" w:color="D9D9E3" w:frame="1"/>
              </w:rPr>
            </w:rPrChange>
          </w:rPr>
          <w:t>Direct Control:</w:t>
        </w:r>
        <w:r w:rsidRPr="00973D8D">
          <w:rPr>
            <w:lang w:val="en-GB"/>
            <w:rPrChange w:id="885" w:author="Chowdhury Abida Anjum Era" w:date="2023-12-17T17:37:00Z">
              <w:rPr>
                <w:rFonts w:ascii="Segoe UI" w:hAnsi="Segoe UI" w:cs="Segoe UI"/>
                <w:color w:val="374151"/>
              </w:rPr>
            </w:rPrChange>
          </w:rPr>
          <w:t xml:space="preserve"> You have direct control over the underlying environment, allowing for specific configurations and optimizations tailored to your application.</w:t>
        </w:r>
      </w:ins>
    </w:p>
    <w:p w14:paraId="565AA121" w14:textId="77777777" w:rsidR="00CB1901" w:rsidRPr="00973D8D" w:rsidRDefault="00CB1901" w:rsidP="00973D8D">
      <w:pPr>
        <w:rPr>
          <w:ins w:id="886" w:author="nimisha vilayatrani" w:date="2023-12-05T11:25:00Z"/>
          <w:lang w:val="en-GB"/>
          <w:rPrChange w:id="887" w:author="Chowdhury Abida Anjum Era" w:date="2023-12-17T17:37:00Z">
            <w:rPr>
              <w:ins w:id="888" w:author="nimisha vilayatrani" w:date="2023-12-05T11:25:00Z"/>
              <w:rFonts w:ascii="Segoe UI" w:hAnsi="Segoe UI" w:cs="Segoe UI"/>
              <w:color w:val="374151"/>
            </w:rPr>
          </w:rPrChange>
        </w:rPr>
        <w:pPrChange w:id="889" w:author="Chowdhury Abida Anjum Era" w:date="2023-12-17T17:36:00Z">
          <w:pPr>
            <w:pStyle w:val="NormalWeb"/>
            <w:numPr>
              <w:numId w:val="12"/>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890" w:author="nimisha vilayatrani" w:date="2023-12-05T11:25:00Z">
        <w:r w:rsidRPr="006C4DB2">
          <w:rPr>
            <w:rFonts w:eastAsia="Arial"/>
            <w:sz w:val="28"/>
            <w:szCs w:val="28"/>
            <w:lang w:val="en-GB"/>
            <w:rPrChange w:id="891" w:author="Chowdhury Abida Anjum Era" w:date="2023-12-17T17:49:00Z">
              <w:rPr>
                <w:rStyle w:val="Strong"/>
                <w:rFonts w:ascii="Segoe UI" w:eastAsia="Arial" w:hAnsi="Segoe UI" w:cs="Segoe UI"/>
                <w:color w:val="374151"/>
                <w:bdr w:val="single" w:sz="2" w:space="0" w:color="D9D9E3" w:frame="1"/>
              </w:rPr>
            </w:rPrChange>
          </w:rPr>
          <w:t>No Container Overhead:</w:t>
        </w:r>
        <w:r w:rsidRPr="00973D8D">
          <w:rPr>
            <w:lang w:val="en-GB"/>
            <w:rPrChange w:id="892" w:author="Chowdhury Abida Anjum Era" w:date="2023-12-17T17:37:00Z">
              <w:rPr>
                <w:rFonts w:ascii="Segoe UI" w:hAnsi="Segoe UI" w:cs="Segoe UI"/>
                <w:color w:val="374151"/>
              </w:rPr>
            </w:rPrChange>
          </w:rPr>
          <w:t xml:space="preserve"> Running applications directly on EC2 instances might result in lower resource overhead compared to running containers.</w:t>
        </w:r>
      </w:ins>
    </w:p>
    <w:p w14:paraId="6DE4520A" w14:textId="77777777" w:rsidR="00CB1901" w:rsidRPr="006C4DB2" w:rsidRDefault="00CB1901" w:rsidP="00973D8D">
      <w:pPr>
        <w:rPr>
          <w:ins w:id="893" w:author="nimisha vilayatrani" w:date="2023-12-05T11:25:00Z"/>
          <w:b/>
          <w:bCs/>
          <w:sz w:val="28"/>
          <w:szCs w:val="28"/>
          <w:lang w:val="en-GB"/>
          <w:rPrChange w:id="894" w:author="Chowdhury Abida Anjum Era" w:date="2023-12-17T17:49:00Z">
            <w:rPr>
              <w:ins w:id="895" w:author="nimisha vilayatrani" w:date="2023-12-05T11:25:00Z"/>
              <w:rFonts w:ascii="Segoe UI" w:hAnsi="Segoe UI" w:cs="Segoe UI"/>
              <w:color w:val="374151"/>
            </w:rPr>
          </w:rPrChange>
        </w:rPr>
        <w:pPrChange w:id="896"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pPr>
        </w:pPrChange>
      </w:pPr>
      <w:ins w:id="897" w:author="nimisha vilayatrani" w:date="2023-12-05T11:25:00Z">
        <w:r w:rsidRPr="006C4DB2">
          <w:rPr>
            <w:rFonts w:eastAsia="Arial"/>
            <w:b/>
            <w:bCs/>
            <w:sz w:val="28"/>
            <w:szCs w:val="28"/>
            <w:lang w:val="en-GB"/>
            <w:rPrChange w:id="898" w:author="Chowdhury Abida Anjum Era" w:date="2023-12-17T17:49:00Z">
              <w:rPr>
                <w:rStyle w:val="Strong"/>
                <w:rFonts w:ascii="Segoe UI" w:eastAsia="Arial" w:hAnsi="Segoe UI" w:cs="Segoe UI"/>
                <w:color w:val="374151"/>
                <w:bdr w:val="single" w:sz="2" w:space="0" w:color="D9D9E3" w:frame="1"/>
              </w:rPr>
            </w:rPrChange>
          </w:rPr>
          <w:t>Challenges:</w:t>
        </w:r>
      </w:ins>
    </w:p>
    <w:p w14:paraId="6B2C4EC7" w14:textId="77777777" w:rsidR="00CB1901" w:rsidRPr="00973D8D" w:rsidRDefault="00CB1901" w:rsidP="00973D8D">
      <w:pPr>
        <w:rPr>
          <w:ins w:id="899" w:author="nimisha vilayatrani" w:date="2023-12-05T11:25:00Z"/>
          <w:lang w:val="en-GB"/>
          <w:rPrChange w:id="900" w:author="Chowdhury Abida Anjum Era" w:date="2023-12-17T17:37:00Z">
            <w:rPr>
              <w:ins w:id="901" w:author="nimisha vilayatrani" w:date="2023-12-05T11:25:00Z"/>
              <w:rFonts w:ascii="Segoe UI" w:hAnsi="Segoe UI" w:cs="Segoe UI"/>
              <w:color w:val="374151"/>
            </w:rPr>
          </w:rPrChange>
        </w:rPr>
        <w:pPrChange w:id="902" w:author="Chowdhury Abida Anjum Era" w:date="2023-12-17T17:36:00Z">
          <w:pPr>
            <w:pStyle w:val="NormalWeb"/>
            <w:numPr>
              <w:numId w:val="13"/>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903" w:author="nimisha vilayatrani" w:date="2023-12-05T11:25:00Z">
        <w:r w:rsidRPr="006C4DB2">
          <w:rPr>
            <w:rFonts w:eastAsia="Arial"/>
            <w:sz w:val="28"/>
            <w:szCs w:val="28"/>
            <w:lang w:val="en-GB"/>
            <w:rPrChange w:id="904" w:author="Chowdhury Abida Anjum Era" w:date="2023-12-17T17:49:00Z">
              <w:rPr>
                <w:rStyle w:val="Strong"/>
                <w:rFonts w:ascii="Segoe UI" w:eastAsia="Arial" w:hAnsi="Segoe UI" w:cs="Segoe UI"/>
                <w:color w:val="374151"/>
                <w:bdr w:val="single" w:sz="2" w:space="0" w:color="D9D9E3" w:frame="1"/>
              </w:rPr>
            </w:rPrChange>
          </w:rPr>
          <w:t>Dependency Management:</w:t>
        </w:r>
        <w:r w:rsidRPr="00973D8D">
          <w:rPr>
            <w:lang w:val="en-GB"/>
            <w:rPrChange w:id="905" w:author="Chowdhury Abida Anjum Era" w:date="2023-12-17T17:37:00Z">
              <w:rPr>
                <w:rFonts w:ascii="Segoe UI" w:hAnsi="Segoe UI" w:cs="Segoe UI"/>
                <w:color w:val="374151"/>
              </w:rPr>
            </w:rPrChange>
          </w:rPr>
          <w:t xml:space="preserve"> Manually managing dependencies and ensuring consistency across environments can be challenging.</w:t>
        </w:r>
      </w:ins>
    </w:p>
    <w:p w14:paraId="1DD71FF5" w14:textId="77777777" w:rsidR="00CB1901" w:rsidRPr="00973D8D" w:rsidRDefault="00CB1901" w:rsidP="00973D8D">
      <w:pPr>
        <w:rPr>
          <w:ins w:id="906" w:author="nimisha vilayatrani" w:date="2023-12-05T11:25:00Z"/>
          <w:lang w:val="en-GB"/>
          <w:rPrChange w:id="907" w:author="Chowdhury Abida Anjum Era" w:date="2023-12-17T17:37:00Z">
            <w:rPr>
              <w:ins w:id="908" w:author="nimisha vilayatrani" w:date="2023-12-05T11:25:00Z"/>
              <w:rFonts w:ascii="Segoe UI" w:hAnsi="Segoe UI" w:cs="Segoe UI"/>
              <w:color w:val="374151"/>
            </w:rPr>
          </w:rPrChange>
        </w:rPr>
        <w:pPrChange w:id="909" w:author="Chowdhury Abida Anjum Era" w:date="2023-12-17T17:36:00Z">
          <w:pPr>
            <w:pStyle w:val="NormalWeb"/>
            <w:numPr>
              <w:numId w:val="13"/>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910" w:author="nimisha vilayatrani" w:date="2023-12-05T11:25:00Z">
        <w:r w:rsidRPr="006C4DB2">
          <w:rPr>
            <w:rFonts w:eastAsia="Arial"/>
            <w:sz w:val="28"/>
            <w:szCs w:val="28"/>
            <w:lang w:val="en-GB"/>
            <w:rPrChange w:id="911" w:author="Chowdhury Abida Anjum Era" w:date="2023-12-17T17:49:00Z">
              <w:rPr>
                <w:rStyle w:val="Strong"/>
                <w:rFonts w:ascii="Segoe UI" w:eastAsia="Arial" w:hAnsi="Segoe UI" w:cs="Segoe UI"/>
                <w:color w:val="374151"/>
                <w:bdr w:val="single" w:sz="2" w:space="0" w:color="D9D9E3" w:frame="1"/>
              </w:rPr>
            </w:rPrChange>
          </w:rPr>
          <w:t>Scaling:</w:t>
        </w:r>
        <w:r w:rsidRPr="00973D8D">
          <w:rPr>
            <w:lang w:val="en-GB"/>
            <w:rPrChange w:id="912" w:author="Chowdhury Abida Anjum Era" w:date="2023-12-17T17:37:00Z">
              <w:rPr>
                <w:rFonts w:ascii="Segoe UI" w:hAnsi="Segoe UI" w:cs="Segoe UI"/>
                <w:color w:val="374151"/>
              </w:rPr>
            </w:rPrChange>
          </w:rPr>
          <w:t xml:space="preserve"> Horizontal scaling might require more manual effort compared to container orchestration tools.</w:t>
        </w:r>
      </w:ins>
    </w:p>
    <w:p w14:paraId="60F1B0A0" w14:textId="77777777" w:rsidR="00CB1901" w:rsidRPr="00973D8D" w:rsidRDefault="00CB1901" w:rsidP="00973D8D">
      <w:pPr>
        <w:rPr>
          <w:ins w:id="913" w:author="nimisha vilayatrani" w:date="2023-12-05T11:25:00Z"/>
          <w:lang w:val="en-GB"/>
          <w:rPrChange w:id="914" w:author="Chowdhury Abida Anjum Era" w:date="2023-12-17T17:37:00Z">
            <w:rPr>
              <w:ins w:id="915" w:author="nimisha vilayatrani" w:date="2023-12-05T11:25:00Z"/>
              <w:rFonts w:ascii="Segoe UI" w:hAnsi="Segoe UI" w:cs="Segoe UI"/>
              <w:color w:val="374151"/>
            </w:rPr>
          </w:rPrChange>
        </w:rPr>
        <w:pPrChange w:id="916" w:author="Chowdhury Abida Anjum Era" w:date="2023-12-17T17:36:00Z">
          <w:pPr>
            <w:pStyle w:val="NormalWeb"/>
            <w:numPr>
              <w:numId w:val="13"/>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917" w:author="nimisha vilayatrani" w:date="2023-12-05T11:25:00Z">
        <w:r w:rsidRPr="006C4DB2">
          <w:rPr>
            <w:rFonts w:eastAsia="Arial"/>
            <w:sz w:val="28"/>
            <w:szCs w:val="28"/>
            <w:lang w:val="en-GB"/>
            <w:rPrChange w:id="918" w:author="Chowdhury Abida Anjum Era" w:date="2023-12-17T17:49:00Z">
              <w:rPr>
                <w:rStyle w:val="Strong"/>
                <w:rFonts w:ascii="Segoe UI" w:eastAsia="Arial" w:hAnsi="Segoe UI" w:cs="Segoe UI"/>
                <w:color w:val="374151"/>
                <w:bdr w:val="single" w:sz="2" w:space="0" w:color="D9D9E3" w:frame="1"/>
              </w:rPr>
            </w:rPrChange>
          </w:rPr>
          <w:t>Environment Consistency:</w:t>
        </w:r>
        <w:r w:rsidRPr="00973D8D">
          <w:rPr>
            <w:lang w:val="en-GB"/>
            <w:rPrChange w:id="919" w:author="Chowdhury Abida Anjum Era" w:date="2023-12-17T17:37:00Z">
              <w:rPr>
                <w:rFonts w:ascii="Segoe UI" w:hAnsi="Segoe UI" w:cs="Segoe UI"/>
                <w:color w:val="374151"/>
              </w:rPr>
            </w:rPrChange>
          </w:rPr>
          <w:t xml:space="preserve"> Ensuring consistent environments across different stages of development and between team members can be challenging.</w:t>
        </w:r>
      </w:ins>
    </w:p>
    <w:p w14:paraId="3311D3ED" w14:textId="77777777" w:rsidR="00CB1901" w:rsidRPr="006C4DB2" w:rsidRDefault="00CB1901" w:rsidP="00973D8D">
      <w:pPr>
        <w:rPr>
          <w:ins w:id="920" w:author="nimisha vilayatrani" w:date="2023-12-05T11:25:00Z"/>
          <w:b/>
          <w:bCs/>
          <w:sz w:val="28"/>
          <w:szCs w:val="28"/>
          <w:lang w:val="en-GB"/>
          <w:rPrChange w:id="921" w:author="Chowdhury Abida Anjum Era" w:date="2023-12-17T17:49:00Z">
            <w:rPr>
              <w:ins w:id="922" w:author="nimisha vilayatrani" w:date="2023-12-05T11:25:00Z"/>
              <w:rFonts w:ascii="Segoe UI" w:hAnsi="Segoe UI" w:cs="Segoe UI"/>
            </w:rPr>
          </w:rPrChange>
        </w:rPr>
        <w:pPrChange w:id="923" w:author="Chowdhury Abida Anjum Era" w:date="2023-12-17T17:36:00Z">
          <w:pPr>
            <w:pStyle w:val="Heading3"/>
            <w:pBdr>
              <w:top w:val="single" w:sz="2" w:space="0" w:color="D9D9E3"/>
              <w:left w:val="single" w:sz="2" w:space="0" w:color="D9D9E3"/>
              <w:bottom w:val="single" w:sz="2" w:space="0" w:color="D9D9E3"/>
              <w:right w:val="single" w:sz="2" w:space="0" w:color="D9D9E3"/>
            </w:pBdr>
          </w:pPr>
        </w:pPrChange>
      </w:pPr>
      <w:ins w:id="924" w:author="nimisha vilayatrani" w:date="2023-12-05T11:25:00Z">
        <w:r w:rsidRPr="006C4DB2">
          <w:rPr>
            <w:b/>
            <w:bCs/>
            <w:sz w:val="28"/>
            <w:szCs w:val="28"/>
            <w:lang w:val="en-GB"/>
            <w:rPrChange w:id="925" w:author="Chowdhury Abida Anjum Era" w:date="2023-12-17T17:49:00Z">
              <w:rPr>
                <w:rFonts w:ascii="Segoe UI" w:hAnsi="Segoe UI" w:cs="Segoe UI"/>
              </w:rPr>
            </w:rPrChange>
          </w:rPr>
          <w:t>Conclusion:</w:t>
        </w:r>
      </w:ins>
    </w:p>
    <w:p w14:paraId="4DFBF0DB" w14:textId="77777777" w:rsidR="00CB1901" w:rsidRPr="00973D8D" w:rsidRDefault="00CB1901" w:rsidP="00973D8D">
      <w:pPr>
        <w:rPr>
          <w:ins w:id="926" w:author="nimisha vilayatrani" w:date="2023-12-05T11:25:00Z"/>
          <w:lang w:val="en-GB"/>
          <w:rPrChange w:id="927" w:author="Chowdhury Abida Anjum Era" w:date="2023-12-17T17:37:00Z">
            <w:rPr>
              <w:ins w:id="928" w:author="nimisha vilayatrani" w:date="2023-12-05T11:25:00Z"/>
              <w:rFonts w:ascii="Segoe UI" w:hAnsi="Segoe UI" w:cs="Segoe UI"/>
              <w:color w:val="374151"/>
            </w:rPr>
          </w:rPrChange>
        </w:rPr>
        <w:pPrChange w:id="929" w:author="Chowdhury Abida Anjum Era" w:date="2023-12-17T17:36:00Z">
          <w:pPr>
            <w:pStyle w:val="NormalWeb"/>
            <w:numPr>
              <w:numId w:val="14"/>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930" w:author="nimisha vilayatrani" w:date="2023-12-05T11:25:00Z">
        <w:r w:rsidRPr="006C4DB2">
          <w:rPr>
            <w:rFonts w:eastAsia="Arial"/>
            <w:sz w:val="28"/>
            <w:szCs w:val="28"/>
            <w:lang w:val="en-GB"/>
            <w:rPrChange w:id="931" w:author="Chowdhury Abida Anjum Era" w:date="2023-12-17T17:50:00Z">
              <w:rPr>
                <w:rStyle w:val="Strong"/>
                <w:rFonts w:ascii="Segoe UI" w:eastAsia="Arial" w:hAnsi="Segoe UI" w:cs="Segoe UI"/>
                <w:color w:val="374151"/>
                <w:bdr w:val="single" w:sz="2" w:space="0" w:color="D9D9E3" w:frame="1"/>
              </w:rPr>
            </w:rPrChange>
          </w:rPr>
          <w:t>Ease of Use:</w:t>
        </w:r>
        <w:r w:rsidRPr="00973D8D">
          <w:rPr>
            <w:lang w:val="en-GB"/>
            <w:rPrChange w:id="932" w:author="Chowdhury Abida Anjum Era" w:date="2023-12-17T17:37:00Z">
              <w:rPr>
                <w:rFonts w:ascii="Segoe UI" w:hAnsi="Segoe UI" w:cs="Segoe UI"/>
                <w:color w:val="374151"/>
              </w:rPr>
            </w:rPrChange>
          </w:rPr>
          <w:t xml:space="preserve"> For simplicity and ease of use, especially in smaller projects or when direct control over the environment is crucial, deploying directly on EC2 instances might be easier.</w:t>
        </w:r>
      </w:ins>
    </w:p>
    <w:p w14:paraId="5553DF85" w14:textId="77777777" w:rsidR="00CB1901" w:rsidRPr="00973D8D" w:rsidRDefault="00CB1901" w:rsidP="00973D8D">
      <w:pPr>
        <w:rPr>
          <w:ins w:id="933" w:author="nimisha vilayatrani" w:date="2023-12-05T11:25:00Z"/>
          <w:lang w:val="en-GB"/>
          <w:rPrChange w:id="934" w:author="Chowdhury Abida Anjum Era" w:date="2023-12-17T17:37:00Z">
            <w:rPr>
              <w:ins w:id="935" w:author="nimisha vilayatrani" w:date="2023-12-05T11:25:00Z"/>
              <w:rFonts w:ascii="Segoe UI" w:hAnsi="Segoe UI" w:cs="Segoe UI"/>
              <w:color w:val="374151"/>
            </w:rPr>
          </w:rPrChange>
        </w:rPr>
        <w:pPrChange w:id="936" w:author="Chowdhury Abida Anjum Era" w:date="2023-12-17T17:36:00Z">
          <w:pPr>
            <w:pStyle w:val="NormalWeb"/>
            <w:numPr>
              <w:numId w:val="14"/>
            </w:numPr>
            <w:pBdr>
              <w:top w:val="single" w:sz="2" w:space="0" w:color="D9D9E3"/>
              <w:left w:val="single" w:sz="2" w:space="5" w:color="D9D9E3"/>
              <w:bottom w:val="single" w:sz="2" w:space="0" w:color="D9D9E3"/>
              <w:right w:val="single" w:sz="2" w:space="0" w:color="D9D9E3"/>
            </w:pBdr>
            <w:tabs>
              <w:tab w:val="num" w:pos="720"/>
            </w:tabs>
            <w:spacing w:before="0" w:beforeAutospacing="0" w:after="0" w:afterAutospacing="0"/>
            <w:ind w:left="720" w:hanging="360"/>
          </w:pPr>
        </w:pPrChange>
      </w:pPr>
      <w:ins w:id="937" w:author="nimisha vilayatrani" w:date="2023-12-05T11:25:00Z">
        <w:r w:rsidRPr="006C4DB2">
          <w:rPr>
            <w:rFonts w:eastAsia="Arial"/>
            <w:sz w:val="28"/>
            <w:szCs w:val="28"/>
            <w:lang w:val="en-GB"/>
            <w:rPrChange w:id="938" w:author="Chowdhury Abida Anjum Era" w:date="2023-12-17T17:50:00Z">
              <w:rPr>
                <w:rStyle w:val="Strong"/>
                <w:rFonts w:ascii="Segoe UI" w:eastAsia="Arial" w:hAnsi="Segoe UI" w:cs="Segoe UI"/>
                <w:color w:val="374151"/>
                <w:bdr w:val="single" w:sz="2" w:space="0" w:color="D9D9E3" w:frame="1"/>
              </w:rPr>
            </w:rPrChange>
          </w:rPr>
          <w:t>Efficiency and Portability:</w:t>
        </w:r>
        <w:r w:rsidRPr="00973D8D">
          <w:rPr>
            <w:lang w:val="en-GB"/>
            <w:rPrChange w:id="939" w:author="Chowdhury Abida Anjum Era" w:date="2023-12-17T17:37:00Z">
              <w:rPr>
                <w:rFonts w:ascii="Segoe UI" w:hAnsi="Segoe UI" w:cs="Segoe UI"/>
                <w:color w:val="374151"/>
              </w:rPr>
            </w:rPrChange>
          </w:rPr>
          <w:t xml:space="preserve"> For larger and more complex applications, or when scalability and portability are critical, Docker containers provide a more efficient and scalable solution.</w:t>
        </w:r>
      </w:ins>
    </w:p>
    <w:p w14:paraId="0DB2C29E" w14:textId="77777777" w:rsidR="00CB1901" w:rsidRPr="00973D8D" w:rsidRDefault="00CB1901" w:rsidP="00973D8D">
      <w:pPr>
        <w:rPr>
          <w:ins w:id="940" w:author="nimisha vilayatrani" w:date="2023-12-05T11:25:00Z"/>
          <w:lang w:val="en-GB"/>
          <w:rPrChange w:id="941" w:author="Chowdhury Abida Anjum Era" w:date="2023-12-17T17:37:00Z">
            <w:rPr>
              <w:ins w:id="942" w:author="nimisha vilayatrani" w:date="2023-12-05T11:25:00Z"/>
              <w:rFonts w:ascii="Segoe UI" w:hAnsi="Segoe UI" w:cs="Segoe UI"/>
              <w:color w:val="374151"/>
            </w:rPr>
          </w:rPrChange>
        </w:rPr>
        <w:pPrChange w:id="943" w:author="Chowdhury Abida Anjum Era" w:date="2023-12-17T17:36:00Z">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pPr>
        </w:pPrChange>
      </w:pPr>
      <w:ins w:id="944" w:author="nimisha vilayatrani" w:date="2023-12-05T11:25:00Z">
        <w:r w:rsidRPr="00973D8D">
          <w:rPr>
            <w:lang w:val="en-GB"/>
            <w:rPrChange w:id="945" w:author="Chowdhury Abida Anjum Era" w:date="2023-12-17T17:37:00Z">
              <w:rPr>
                <w:rFonts w:ascii="Segoe UI" w:hAnsi="Segoe UI" w:cs="Segoe UI"/>
                <w:color w:val="374151"/>
              </w:rPr>
            </w:rPrChange>
          </w:rPr>
          <w:t>In many modern applications, containerization with Docker has become a popular choice due to its benefits in terms of consistency, scalability, and portability. However, the specific needs of your project and your team's expertise should guide your decision. It's also worth noting that these approaches are not mutually exclusive, and some applications might benefit from a hybrid approach, using containers for certain components and deploying others directly on EC2 instances.</w:t>
        </w:r>
      </w:ins>
    </w:p>
    <w:p w14:paraId="1420A517" w14:textId="77777777" w:rsidR="00187205" w:rsidRPr="00973D8D" w:rsidRDefault="00187205" w:rsidP="00973D8D">
      <w:pPr>
        <w:rPr>
          <w:lang w:val="en-GB"/>
          <w:rPrChange w:id="946" w:author="Chowdhury Abida Anjum Era" w:date="2023-12-17T17:37:00Z">
            <w:rPr>
              <w:lang w:val="en-US"/>
            </w:rPr>
          </w:rPrChange>
        </w:rPr>
      </w:pPr>
    </w:p>
    <w:sectPr w:rsidR="00187205" w:rsidRPr="00973D8D">
      <w:headerReference w:type="default" r:id="rId31"/>
      <w:footerReference w:type="default" r:id="rId32"/>
      <w:pgSz w:w="11906" w:h="16838" w:orient="landscape"/>
      <w:pgMar w:top="1418" w:right="1418" w:bottom="1134" w:left="1418" w:header="8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0F08F" w14:textId="77777777" w:rsidR="00E92391" w:rsidRDefault="00E92391">
      <w:r>
        <w:separator/>
      </w:r>
    </w:p>
  </w:endnote>
  <w:endnote w:type="continuationSeparator" w:id="0">
    <w:p w14:paraId="4DCF775B" w14:textId="77777777" w:rsidR="00E92391" w:rsidRDefault="00E92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Noto Sans CJK SC">
    <w:charset w:val="00"/>
    <w:family w:val="auto"/>
    <w:pitch w:val="default"/>
  </w:font>
  <w:font w:name="Lohit Devanagari">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CF9D" w14:textId="77777777" w:rsidR="00187205" w:rsidRDefault="00000000">
    <w:pPr>
      <w:pBdr>
        <w:top w:val="single" w:sz="4" w:space="1" w:color="000000"/>
        <w:left w:val="single" w:sz="4" w:space="1" w:color="000000"/>
        <w:bottom w:val="single" w:sz="4" w:space="1" w:color="000000"/>
        <w:right w:val="single" w:sz="4" w:space="1" w:color="000000"/>
      </w:pBdr>
      <w:rPr>
        <w:lang w:val="en-GB"/>
      </w:rPr>
    </w:pPr>
    <w:r>
      <w:rPr>
        <w:rFonts w:cs="Lato"/>
        <w:sz w:val="20"/>
        <w:szCs w:val="20"/>
        <w:lang w:val="en-GB"/>
      </w:rPr>
      <w:t xml:space="preserve"> Prof. Rolf Schuster                                             Winter Semester 2023/24                          Page </w:t>
    </w:r>
    <w:r>
      <w:rPr>
        <w:rFonts w:cs="Lato"/>
        <w:sz w:val="20"/>
        <w:szCs w:val="20"/>
      </w:rPr>
      <w:fldChar w:fldCharType="begin"/>
    </w:r>
    <w:r>
      <w:rPr>
        <w:rFonts w:cs="Lato"/>
        <w:sz w:val="20"/>
        <w:szCs w:val="20"/>
        <w:lang w:val="en-GB"/>
      </w:rPr>
      <w:instrText>PAGE</w:instrText>
    </w:r>
    <w:r>
      <w:rPr>
        <w:rFonts w:cs="Lato"/>
        <w:sz w:val="20"/>
        <w:szCs w:val="20"/>
      </w:rPr>
      <w:fldChar w:fldCharType="separate"/>
    </w:r>
    <w:r>
      <w:rPr>
        <w:rFonts w:cs="Lato"/>
        <w:sz w:val="20"/>
        <w:szCs w:val="20"/>
        <w:lang w:val="en-GB"/>
      </w:rPr>
      <w:t>15</w:t>
    </w:r>
    <w:r>
      <w:rPr>
        <w:rFonts w:cs="Lato"/>
        <w:sz w:val="20"/>
        <w:szCs w:val="20"/>
      </w:rPr>
      <w:fldChar w:fldCharType="end"/>
    </w:r>
    <w:r>
      <w:rPr>
        <w:rFonts w:cs="Lato"/>
        <w:sz w:val="20"/>
        <w:szCs w:val="20"/>
        <w:lang w:val="en-GB"/>
      </w:rPr>
      <w:t xml:space="preserve"> / </w:t>
    </w:r>
    <w:r>
      <w:rPr>
        <w:rFonts w:cs="Lato"/>
        <w:sz w:val="20"/>
        <w:szCs w:val="20"/>
      </w:rPr>
      <w:fldChar w:fldCharType="begin"/>
    </w:r>
    <w:r>
      <w:rPr>
        <w:rFonts w:cs="Lato"/>
        <w:sz w:val="20"/>
        <w:szCs w:val="20"/>
        <w:lang w:val="en-GB"/>
      </w:rPr>
      <w:instrText>NUMPAGES</w:instrText>
    </w:r>
    <w:r>
      <w:rPr>
        <w:rFonts w:cs="Lato"/>
        <w:sz w:val="20"/>
        <w:szCs w:val="20"/>
      </w:rPr>
      <w:fldChar w:fldCharType="separate"/>
    </w:r>
    <w:r>
      <w:rPr>
        <w:rFonts w:cs="Lato"/>
        <w:sz w:val="20"/>
        <w:szCs w:val="20"/>
        <w:lang w:val="en-GB"/>
      </w:rPr>
      <w:t>16</w:t>
    </w:r>
    <w:r>
      <w:rPr>
        <w:rFonts w:cs="Lato"/>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04CAD" w14:textId="77777777" w:rsidR="00E92391" w:rsidRDefault="00E92391">
      <w:r>
        <w:separator/>
      </w:r>
    </w:p>
  </w:footnote>
  <w:footnote w:type="continuationSeparator" w:id="0">
    <w:p w14:paraId="682B705D" w14:textId="77777777" w:rsidR="00E92391" w:rsidRDefault="00E923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E4A7" w14:textId="77777777" w:rsidR="00187205" w:rsidRDefault="00000000">
    <w:pPr>
      <w:pBdr>
        <w:top w:val="single" w:sz="4" w:space="1" w:color="000000"/>
        <w:left w:val="single" w:sz="4" w:space="1" w:color="000000"/>
        <w:bottom w:val="single" w:sz="4" w:space="1" w:color="000000"/>
        <w:right w:val="single" w:sz="4" w:space="1" w:color="000000"/>
      </w:pBdr>
      <w:tabs>
        <w:tab w:val="left" w:pos="592"/>
      </w:tabs>
      <w:ind w:left="-224" w:right="-137"/>
      <w:jc w:val="center"/>
      <w:rPr>
        <w:rFonts w:cs="Lato"/>
        <w:lang w:val="en-GB"/>
      </w:rPr>
    </w:pPr>
    <w:r>
      <w:rPr>
        <w:rFonts w:cs="Lato"/>
        <w:lang w:val="en-GB"/>
      </w:rPr>
      <w:t xml:space="preserve">Digital Systems 1 </w:t>
    </w:r>
    <w:proofErr w:type="gramStart"/>
    <w:r>
      <w:rPr>
        <w:rFonts w:cs="Lato"/>
        <w:lang w:val="en-GB"/>
      </w:rPr>
      <w:t>-  Winter</w:t>
    </w:r>
    <w:proofErr w:type="gramEnd"/>
    <w:r>
      <w:rPr>
        <w:rFonts w:cs="Lato"/>
        <w:lang w:val="en-GB"/>
      </w:rPr>
      <w:t xml:space="preserve"> Semester 2023/2024</w:t>
    </w:r>
  </w:p>
  <w:p w14:paraId="56709603" w14:textId="77777777" w:rsidR="00187205" w:rsidRDefault="00000000">
    <w:pPr>
      <w:pBdr>
        <w:top w:val="single" w:sz="4" w:space="1" w:color="000000"/>
        <w:left w:val="single" w:sz="4" w:space="1" w:color="000000"/>
        <w:bottom w:val="single" w:sz="4" w:space="1" w:color="000000"/>
        <w:right w:val="single" w:sz="4" w:space="1" w:color="000000"/>
      </w:pBdr>
      <w:tabs>
        <w:tab w:val="left" w:pos="592"/>
      </w:tabs>
      <w:ind w:left="-224" w:right="-137"/>
      <w:jc w:val="center"/>
      <w:rPr>
        <w:rFonts w:cs="Lato"/>
        <w:lang w:val="en-GB"/>
      </w:rPr>
    </w:pPr>
    <w:r>
      <w:rPr>
        <w:rFonts w:cs="Lato"/>
        <w:lang w:val="en-GB"/>
      </w:rPr>
      <w:t>Lab 2.1: AWS Services - Installation and Tasks</w:t>
    </w:r>
  </w:p>
  <w:p w14:paraId="3837C589" w14:textId="77777777" w:rsidR="00187205" w:rsidRDefault="00187205">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71D00"/>
    <w:multiLevelType w:val="multilevel"/>
    <w:tmpl w:val="5AB09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FC3A1D"/>
    <w:multiLevelType w:val="multilevel"/>
    <w:tmpl w:val="306E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3D5AC9"/>
    <w:multiLevelType w:val="multilevel"/>
    <w:tmpl w:val="1C52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485222F"/>
    <w:multiLevelType w:val="multilevel"/>
    <w:tmpl w:val="39DAED50"/>
    <w:lvl w:ilvl="0">
      <w:start w:val="1"/>
      <w:numFmt w:val="decimal"/>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4" w15:restartNumberingAfterBreak="0">
    <w:nsid w:val="3BEC17AC"/>
    <w:multiLevelType w:val="multilevel"/>
    <w:tmpl w:val="B9CEA474"/>
    <w:lvl w:ilvl="0">
      <w:start w:val="1"/>
      <w:numFmt w:val="decimal"/>
      <w:pStyle w:val="Heading2"/>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5" w15:restartNumberingAfterBreak="0">
    <w:nsid w:val="3CCB0270"/>
    <w:multiLevelType w:val="multilevel"/>
    <w:tmpl w:val="4BA21310"/>
    <w:lvl w:ilvl="0">
      <w:start w:val="1"/>
      <w:numFmt w:val="decimal"/>
      <w:suff w:val="space"/>
      <w:lvlText w:val="%1)"/>
      <w:lvlJc w:val="left"/>
      <w:pPr>
        <w:ind w:left="720" w:hanging="360"/>
      </w:pPr>
    </w:lvl>
    <w:lvl w:ilvl="1">
      <w:start w:val="1"/>
      <w:numFmt w:val="upperLetter"/>
      <w:suff w:val="space"/>
      <w:lvlText w:val="%2)"/>
      <w:lvlJc w:val="left"/>
      <w:pPr>
        <w:ind w:left="1440" w:hanging="360"/>
      </w:pPr>
      <w:rPr>
        <w:sz w:val="28"/>
      </w:rPr>
    </w:lvl>
    <w:lvl w:ilvl="2">
      <w:start w:val="1"/>
      <w:numFmt w:val="lowerRoman"/>
      <w:suff w:val="space"/>
      <w:lvlText w:val="%3."/>
      <w:lvlJc w:val="right"/>
      <w:pPr>
        <w:ind w:left="2160" w:hanging="2160"/>
      </w:pPr>
    </w:lvl>
    <w:lvl w:ilvl="3">
      <w:start w:val="1"/>
      <w:numFmt w:val="decimal"/>
      <w:suff w:val="space"/>
      <w:lvlText w:val="%4."/>
      <w:lvlJc w:val="left"/>
      <w:pPr>
        <w:ind w:left="2880" w:hanging="360"/>
      </w:pPr>
    </w:lvl>
    <w:lvl w:ilvl="4">
      <w:start w:val="1"/>
      <w:numFmt w:val="lowerLetter"/>
      <w:suff w:val="space"/>
      <w:lvlText w:val="%5."/>
      <w:lvlJc w:val="left"/>
      <w:pPr>
        <w:ind w:left="3600" w:hanging="360"/>
      </w:pPr>
    </w:lvl>
    <w:lvl w:ilvl="5">
      <w:start w:val="1"/>
      <w:numFmt w:val="lowerRoman"/>
      <w:suff w:val="space"/>
      <w:lvlText w:val="%6."/>
      <w:lvlJc w:val="right"/>
      <w:pPr>
        <w:ind w:left="4320" w:hanging="4320"/>
      </w:pPr>
    </w:lvl>
    <w:lvl w:ilvl="6">
      <w:start w:val="1"/>
      <w:numFmt w:val="decimal"/>
      <w:suff w:val="space"/>
      <w:lvlText w:val="%7."/>
      <w:lvlJc w:val="left"/>
      <w:pPr>
        <w:ind w:left="5040" w:hanging="360"/>
      </w:pPr>
    </w:lvl>
    <w:lvl w:ilvl="7">
      <w:start w:val="1"/>
      <w:numFmt w:val="lowerLetter"/>
      <w:suff w:val="space"/>
      <w:lvlText w:val="%8."/>
      <w:lvlJc w:val="left"/>
      <w:pPr>
        <w:ind w:left="5760" w:hanging="360"/>
      </w:pPr>
    </w:lvl>
    <w:lvl w:ilvl="8">
      <w:start w:val="1"/>
      <w:numFmt w:val="lowerRoman"/>
      <w:suff w:val="space"/>
      <w:lvlText w:val="%9."/>
      <w:lvlJc w:val="right"/>
      <w:pPr>
        <w:ind w:left="6480" w:hanging="6480"/>
      </w:pPr>
    </w:lvl>
  </w:abstractNum>
  <w:abstractNum w:abstractNumId="6" w15:restartNumberingAfterBreak="0">
    <w:nsid w:val="46BB383C"/>
    <w:multiLevelType w:val="multilevel"/>
    <w:tmpl w:val="3050CFF0"/>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78E63A3"/>
    <w:multiLevelType w:val="multilevel"/>
    <w:tmpl w:val="571A1D0C"/>
    <w:lvl w:ilvl="0">
      <w:start w:val="1"/>
      <w:numFmt w:val="decimal"/>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8" w15:restartNumberingAfterBreak="0">
    <w:nsid w:val="4E416B72"/>
    <w:multiLevelType w:val="multilevel"/>
    <w:tmpl w:val="8458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FC0EBD"/>
    <w:multiLevelType w:val="multilevel"/>
    <w:tmpl w:val="139C8F5A"/>
    <w:lvl w:ilvl="0">
      <w:start w:val="1"/>
      <w:numFmt w:val="decimal"/>
      <w:suff w:val="space"/>
      <w:lvlText w:val="%1)"/>
      <w:lvlJc w:val="left"/>
      <w:pPr>
        <w:ind w:left="360" w:hanging="360"/>
      </w:pPr>
    </w:lvl>
    <w:lvl w:ilvl="1">
      <w:start w:val="1"/>
      <w:numFmt w:val="lowerLetter"/>
      <w:suff w:val="space"/>
      <w:lvlText w:val="%2)"/>
      <w:lvlJc w:val="left"/>
      <w:pPr>
        <w:ind w:left="720" w:hanging="360"/>
      </w:pPr>
    </w:lvl>
    <w:lvl w:ilvl="2">
      <w:start w:val="1"/>
      <w:numFmt w:val="lowerRoman"/>
      <w:suff w:val="space"/>
      <w:lvlText w:val="%3)"/>
      <w:lvlJc w:val="left"/>
      <w:pPr>
        <w:ind w:left="1080" w:hanging="360"/>
      </w:pPr>
    </w:lvl>
    <w:lvl w:ilvl="3">
      <w:start w:val="1"/>
      <w:numFmt w:val="decimal"/>
      <w:suff w:val="space"/>
      <w:lvlText w:val="(%4)"/>
      <w:lvlJc w:val="left"/>
      <w:pPr>
        <w:ind w:left="1440" w:hanging="360"/>
      </w:pPr>
    </w:lvl>
    <w:lvl w:ilvl="4">
      <w:start w:val="1"/>
      <w:numFmt w:val="lowerLetter"/>
      <w:suff w:val="space"/>
      <w:lvlText w:val="(%5)"/>
      <w:lvlJc w:val="left"/>
      <w:pPr>
        <w:ind w:left="1800" w:hanging="360"/>
      </w:pPr>
    </w:lvl>
    <w:lvl w:ilvl="5">
      <w:start w:val="1"/>
      <w:numFmt w:val="lowerRoman"/>
      <w:suff w:val="space"/>
      <w:lvlText w:val="(%6)"/>
      <w:lvlJc w:val="left"/>
      <w:pPr>
        <w:ind w:left="2160" w:hanging="360"/>
      </w:pPr>
    </w:lvl>
    <w:lvl w:ilvl="6">
      <w:start w:val="1"/>
      <w:numFmt w:val="decimal"/>
      <w:suff w:val="space"/>
      <w:lvlText w:val="%7."/>
      <w:lvlJc w:val="left"/>
      <w:pPr>
        <w:ind w:left="2520" w:hanging="360"/>
      </w:pPr>
    </w:lvl>
    <w:lvl w:ilvl="7">
      <w:start w:val="1"/>
      <w:numFmt w:val="lowerLetter"/>
      <w:suff w:val="space"/>
      <w:lvlText w:val="%8."/>
      <w:lvlJc w:val="left"/>
      <w:pPr>
        <w:ind w:left="2880" w:hanging="360"/>
      </w:pPr>
    </w:lvl>
    <w:lvl w:ilvl="8">
      <w:start w:val="1"/>
      <w:numFmt w:val="lowerRoman"/>
      <w:suff w:val="space"/>
      <w:lvlText w:val="%9."/>
      <w:lvlJc w:val="left"/>
      <w:pPr>
        <w:ind w:left="3240" w:hanging="360"/>
      </w:pPr>
    </w:lvl>
  </w:abstractNum>
  <w:abstractNum w:abstractNumId="10" w15:restartNumberingAfterBreak="0">
    <w:nsid w:val="67A91C1E"/>
    <w:multiLevelType w:val="multilevel"/>
    <w:tmpl w:val="E3F0282E"/>
    <w:lvl w:ilvl="0">
      <w:start w:val="1"/>
      <w:numFmt w:val="bullet"/>
      <w:suff w:val="space"/>
      <w:lvlText w:val="-"/>
      <w:lvlJc w:val="left"/>
      <w:pPr>
        <w:ind w:left="1080" w:hanging="360"/>
      </w:pPr>
      <w:rPr>
        <w:rFonts w:ascii="Lato" w:eastAsia="Times New Roman" w:hAnsi="Lato" w:cs="Times New Roman" w:hint="default"/>
      </w:rPr>
    </w:lvl>
    <w:lvl w:ilvl="1">
      <w:start w:val="1"/>
      <w:numFmt w:val="bullet"/>
      <w:suff w:val="space"/>
      <w:lvlText w:val="o"/>
      <w:lvlJc w:val="left"/>
      <w:pPr>
        <w:ind w:left="1800" w:hanging="360"/>
      </w:pPr>
      <w:rPr>
        <w:rFonts w:ascii="Courier New" w:hAnsi="Courier New" w:cs="Courier New" w:hint="default"/>
      </w:rPr>
    </w:lvl>
    <w:lvl w:ilvl="2">
      <w:start w:val="1"/>
      <w:numFmt w:val="bullet"/>
      <w:suff w:val="space"/>
      <w:lvlText w:val=""/>
      <w:lvlJc w:val="left"/>
      <w:pPr>
        <w:ind w:left="2520" w:hanging="360"/>
      </w:pPr>
      <w:rPr>
        <w:rFonts w:ascii="Wingdings" w:hAnsi="Wingdings" w:hint="default"/>
      </w:rPr>
    </w:lvl>
    <w:lvl w:ilvl="3">
      <w:start w:val="1"/>
      <w:numFmt w:val="bullet"/>
      <w:suff w:val="space"/>
      <w:lvlText w:val=""/>
      <w:lvlJc w:val="left"/>
      <w:pPr>
        <w:ind w:left="3240" w:hanging="360"/>
      </w:pPr>
      <w:rPr>
        <w:rFonts w:ascii="Symbol" w:hAnsi="Symbol" w:hint="default"/>
      </w:rPr>
    </w:lvl>
    <w:lvl w:ilvl="4">
      <w:start w:val="1"/>
      <w:numFmt w:val="bullet"/>
      <w:suff w:val="space"/>
      <w:lvlText w:val="o"/>
      <w:lvlJc w:val="left"/>
      <w:pPr>
        <w:ind w:left="3960" w:hanging="360"/>
      </w:pPr>
      <w:rPr>
        <w:rFonts w:ascii="Courier New" w:hAnsi="Courier New" w:cs="Courier New" w:hint="default"/>
      </w:rPr>
    </w:lvl>
    <w:lvl w:ilvl="5">
      <w:start w:val="1"/>
      <w:numFmt w:val="bullet"/>
      <w:suff w:val="space"/>
      <w:lvlText w:val=""/>
      <w:lvlJc w:val="left"/>
      <w:pPr>
        <w:ind w:left="4680" w:hanging="360"/>
      </w:pPr>
      <w:rPr>
        <w:rFonts w:ascii="Wingdings" w:hAnsi="Wingdings" w:hint="default"/>
      </w:rPr>
    </w:lvl>
    <w:lvl w:ilvl="6">
      <w:start w:val="1"/>
      <w:numFmt w:val="bullet"/>
      <w:suff w:val="space"/>
      <w:lvlText w:val=""/>
      <w:lvlJc w:val="left"/>
      <w:pPr>
        <w:ind w:left="5400" w:hanging="360"/>
      </w:pPr>
      <w:rPr>
        <w:rFonts w:ascii="Symbol" w:hAnsi="Symbol" w:hint="default"/>
      </w:rPr>
    </w:lvl>
    <w:lvl w:ilvl="7">
      <w:start w:val="1"/>
      <w:numFmt w:val="bullet"/>
      <w:suff w:val="space"/>
      <w:lvlText w:val="o"/>
      <w:lvlJc w:val="left"/>
      <w:pPr>
        <w:ind w:left="6120" w:hanging="360"/>
      </w:pPr>
      <w:rPr>
        <w:rFonts w:ascii="Courier New" w:hAnsi="Courier New" w:cs="Courier New" w:hint="default"/>
      </w:rPr>
    </w:lvl>
    <w:lvl w:ilvl="8">
      <w:start w:val="1"/>
      <w:numFmt w:val="bullet"/>
      <w:suff w:val="space"/>
      <w:lvlText w:val=""/>
      <w:lvlJc w:val="left"/>
      <w:pPr>
        <w:ind w:left="6840" w:hanging="360"/>
      </w:pPr>
      <w:rPr>
        <w:rFonts w:ascii="Wingdings" w:hAnsi="Wingdings" w:hint="default"/>
      </w:rPr>
    </w:lvl>
  </w:abstractNum>
  <w:abstractNum w:abstractNumId="11" w15:restartNumberingAfterBreak="0">
    <w:nsid w:val="70606B07"/>
    <w:multiLevelType w:val="multilevel"/>
    <w:tmpl w:val="5900A8F0"/>
    <w:lvl w:ilvl="0">
      <w:start w:val="1"/>
      <w:numFmt w:val="decimal"/>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12" w15:restartNumberingAfterBreak="0">
    <w:nsid w:val="720324C0"/>
    <w:multiLevelType w:val="multilevel"/>
    <w:tmpl w:val="21AAE546"/>
    <w:lvl w:ilvl="0">
      <w:start w:val="1"/>
      <w:numFmt w:val="decimal"/>
      <w:suff w:val="space"/>
      <w:lvlText w:val="%1."/>
      <w:lvlJc w:val="left"/>
      <w:pPr>
        <w:ind w:left="709" w:hanging="360"/>
      </w:pPr>
    </w:lvl>
    <w:lvl w:ilvl="1">
      <w:start w:val="1"/>
      <w:numFmt w:val="lowerLetter"/>
      <w:suff w:val="space"/>
      <w:lvlText w:val="%2."/>
      <w:lvlJc w:val="left"/>
      <w:pPr>
        <w:ind w:left="1429" w:hanging="360"/>
      </w:pPr>
    </w:lvl>
    <w:lvl w:ilvl="2">
      <w:start w:val="1"/>
      <w:numFmt w:val="lowerRoman"/>
      <w:suff w:val="space"/>
      <w:lvlText w:val="%3."/>
      <w:lvlJc w:val="right"/>
      <w:pPr>
        <w:ind w:left="2149" w:hanging="180"/>
      </w:pPr>
    </w:lvl>
    <w:lvl w:ilvl="3">
      <w:start w:val="1"/>
      <w:numFmt w:val="decimal"/>
      <w:suff w:val="space"/>
      <w:lvlText w:val="%4."/>
      <w:lvlJc w:val="left"/>
      <w:pPr>
        <w:ind w:left="2869" w:hanging="360"/>
      </w:pPr>
    </w:lvl>
    <w:lvl w:ilvl="4">
      <w:start w:val="1"/>
      <w:numFmt w:val="lowerLetter"/>
      <w:suff w:val="space"/>
      <w:lvlText w:val="%5."/>
      <w:lvlJc w:val="left"/>
      <w:pPr>
        <w:ind w:left="3589" w:hanging="360"/>
      </w:pPr>
    </w:lvl>
    <w:lvl w:ilvl="5">
      <w:start w:val="1"/>
      <w:numFmt w:val="lowerRoman"/>
      <w:suff w:val="space"/>
      <w:lvlText w:val="%6."/>
      <w:lvlJc w:val="right"/>
      <w:pPr>
        <w:ind w:left="4309" w:hanging="180"/>
      </w:pPr>
    </w:lvl>
    <w:lvl w:ilvl="6">
      <w:start w:val="1"/>
      <w:numFmt w:val="decimal"/>
      <w:suff w:val="space"/>
      <w:lvlText w:val="%7."/>
      <w:lvlJc w:val="left"/>
      <w:pPr>
        <w:ind w:left="5029" w:hanging="360"/>
      </w:pPr>
    </w:lvl>
    <w:lvl w:ilvl="7">
      <w:start w:val="1"/>
      <w:numFmt w:val="lowerLetter"/>
      <w:suff w:val="space"/>
      <w:lvlText w:val="%8."/>
      <w:lvlJc w:val="left"/>
      <w:pPr>
        <w:ind w:left="5749" w:hanging="360"/>
      </w:pPr>
    </w:lvl>
    <w:lvl w:ilvl="8">
      <w:start w:val="1"/>
      <w:numFmt w:val="lowerRoman"/>
      <w:suff w:val="space"/>
      <w:lvlText w:val="%9."/>
      <w:lvlJc w:val="right"/>
      <w:pPr>
        <w:ind w:left="6469" w:hanging="180"/>
      </w:pPr>
    </w:lvl>
  </w:abstractNum>
  <w:abstractNum w:abstractNumId="13" w15:restartNumberingAfterBreak="0">
    <w:nsid w:val="7ACE0CD9"/>
    <w:multiLevelType w:val="multilevel"/>
    <w:tmpl w:val="02001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1725972">
    <w:abstractNumId w:val="5"/>
  </w:num>
  <w:num w:numId="2" w16cid:durableId="726075996">
    <w:abstractNumId w:val="10"/>
  </w:num>
  <w:num w:numId="3" w16cid:durableId="910382913">
    <w:abstractNumId w:val="4"/>
  </w:num>
  <w:num w:numId="4" w16cid:durableId="623316044">
    <w:abstractNumId w:val="7"/>
  </w:num>
  <w:num w:numId="5" w16cid:durableId="1129593530">
    <w:abstractNumId w:val="11"/>
  </w:num>
  <w:num w:numId="6" w16cid:durableId="290938101">
    <w:abstractNumId w:val="3"/>
  </w:num>
  <w:num w:numId="7" w16cid:durableId="629357509">
    <w:abstractNumId w:val="9"/>
  </w:num>
  <w:num w:numId="8" w16cid:durableId="800003246">
    <w:abstractNumId w:val="12"/>
  </w:num>
  <w:num w:numId="9" w16cid:durableId="411127688">
    <w:abstractNumId w:val="6"/>
  </w:num>
  <w:num w:numId="10" w16cid:durableId="2133941849">
    <w:abstractNumId w:val="13"/>
  </w:num>
  <w:num w:numId="11" w16cid:durableId="1260262365">
    <w:abstractNumId w:val="8"/>
  </w:num>
  <w:num w:numId="12" w16cid:durableId="474487923">
    <w:abstractNumId w:val="1"/>
  </w:num>
  <w:num w:numId="13" w16cid:durableId="876353207">
    <w:abstractNumId w:val="0"/>
  </w:num>
  <w:num w:numId="14" w16cid:durableId="21000560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hmudur Rahman">
    <w15:presenceInfo w15:providerId="Windows Live" w15:userId="85df7ad90f1a9b2d"/>
  </w15:person>
  <w15:person w15:author="nimisha vilayatrani">
    <w15:presenceInfo w15:providerId="Windows Live" w15:userId="848d5bb85ced5432"/>
  </w15:person>
  <w15:person w15:author="Chowdhury Abida Anjum Era">
    <w15:presenceInfo w15:providerId="Windows Live" w15:userId="f5190a43ddcd65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205"/>
    <w:rsid w:val="0006490F"/>
    <w:rsid w:val="00187205"/>
    <w:rsid w:val="003E1909"/>
    <w:rsid w:val="00407673"/>
    <w:rsid w:val="00471D20"/>
    <w:rsid w:val="00475657"/>
    <w:rsid w:val="004F51A8"/>
    <w:rsid w:val="00582F55"/>
    <w:rsid w:val="005F4A27"/>
    <w:rsid w:val="0067028C"/>
    <w:rsid w:val="006C4DB2"/>
    <w:rsid w:val="00772DD7"/>
    <w:rsid w:val="007E6212"/>
    <w:rsid w:val="00817725"/>
    <w:rsid w:val="008B6FE3"/>
    <w:rsid w:val="00973D8D"/>
    <w:rsid w:val="009F2E65"/>
    <w:rsid w:val="00A41815"/>
    <w:rsid w:val="00AC212B"/>
    <w:rsid w:val="00AF6459"/>
    <w:rsid w:val="00B119BB"/>
    <w:rsid w:val="00B81E41"/>
    <w:rsid w:val="00BC2603"/>
    <w:rsid w:val="00BE69B4"/>
    <w:rsid w:val="00C15DCD"/>
    <w:rsid w:val="00C5353A"/>
    <w:rsid w:val="00C64BCC"/>
    <w:rsid w:val="00CB1901"/>
    <w:rsid w:val="00E92391"/>
    <w:rsid w:val="00EF7A70"/>
    <w:rsid w:val="00F85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D1AC4"/>
  <w15:docId w15:val="{70271630-1B10-4D73-8167-6FFD929DA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Times New Roman" w:hAnsi="Calibri" w:cs="Times New Roman"/>
      <w:lang w:val="de-DE" w:eastAsia="zh-CN"/>
      <w14:ligatures w14:val="none"/>
    </w:rPr>
  </w:style>
  <w:style w:type="paragraph" w:styleId="Heading1">
    <w:name w:val="heading 1"/>
    <w:basedOn w:val="Normal"/>
    <w:next w:val="Textbody"/>
    <w:link w:val="Heading1Char1"/>
    <w:qFormat/>
    <w:pPr>
      <w:keepNext/>
      <w:spacing w:before="240" w:after="283"/>
      <w:outlineLvl w:val="0"/>
    </w:pPr>
    <w:rPr>
      <w:rFonts w:eastAsia="Lucida Sans Unicode" w:cs="Tahoma"/>
      <w:b/>
      <w:bCs/>
      <w:sz w:val="44"/>
      <w:szCs w:val="48"/>
    </w:rPr>
  </w:style>
  <w:style w:type="paragraph" w:styleId="Heading2">
    <w:name w:val="heading 2"/>
    <w:basedOn w:val="Normal"/>
    <w:next w:val="Normal"/>
    <w:link w:val="Heading2Char1"/>
    <w:uiPriority w:val="9"/>
    <w:unhideWhenUsed/>
    <w:qFormat/>
    <w:pPr>
      <w:keepNext/>
      <w:keepLines/>
      <w:numPr>
        <w:numId w:val="3"/>
      </w:numPr>
      <w:spacing w:before="360" w:after="200"/>
      <w:outlineLvl w:val="1"/>
    </w:pPr>
    <w:rPr>
      <w:rFonts w:eastAsia="Arial" w:cs="Lato"/>
      <w:sz w:val="34"/>
      <w:lang w:val="en-US"/>
    </w:rPr>
  </w:style>
  <w:style w:type="paragraph" w:styleId="Heading3">
    <w:name w:val="heading 3"/>
    <w:basedOn w:val="Normal"/>
    <w:next w:val="Normal"/>
    <w:link w:val="Heading3Char1"/>
    <w:uiPriority w:val="9"/>
    <w:unhideWhenUsed/>
    <w:qFormat/>
    <w:pPr>
      <w:keepNext/>
      <w:keepLines/>
      <w:spacing w:before="320" w:after="200"/>
      <w:outlineLvl w:val="2"/>
    </w:pPr>
    <w:rPr>
      <w:rFonts w:eastAsia="Arial" w:cs="Arial"/>
      <w:sz w:val="30"/>
      <w:szCs w:val="30"/>
    </w:rPr>
  </w:style>
  <w:style w:type="paragraph" w:styleId="Heading4">
    <w:name w:val="heading 4"/>
    <w:basedOn w:val="Normal"/>
    <w:next w:val="Normal"/>
    <w:link w:val="Heading4Char1"/>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1"/>
    <w:uiPriority w:val="9"/>
    <w:unhideWhenUsed/>
    <w:qFormat/>
    <w:pPr>
      <w:keepNext/>
      <w:keepLines/>
      <w:spacing w:before="320" w:after="200"/>
      <w:outlineLvl w:val="4"/>
    </w:pPr>
    <w:rPr>
      <w:rFonts w:ascii="Arial" w:eastAsia="Arial" w:hAnsi="Arial" w:cs="Arial"/>
      <w:b/>
      <w:bCs/>
    </w:rPr>
  </w:style>
  <w:style w:type="paragraph" w:styleId="Heading6">
    <w:name w:val="heading 6"/>
    <w:basedOn w:val="Normal"/>
    <w:next w:val="Normal"/>
    <w:link w:val="Heading6Char1"/>
    <w:uiPriority w:val="9"/>
    <w:unhideWhenUsed/>
    <w:qFormat/>
    <w:pPr>
      <w:keepNext/>
      <w:keepLines/>
      <w:spacing w:before="320" w:after="200"/>
      <w:outlineLvl w:val="5"/>
    </w:pPr>
    <w:rPr>
      <w:rFonts w:ascii="Arial" w:eastAsia="Arial" w:hAnsi="Arial" w:cs="Arial"/>
      <w:b/>
      <w:bCs/>
      <w:sz w:val="22"/>
      <w:szCs w:val="22"/>
    </w:rPr>
  </w:style>
  <w:style w:type="paragraph" w:styleId="Heading7">
    <w:name w:val="heading 7"/>
    <w:basedOn w:val="Normal"/>
    <w:next w:val="Normal"/>
    <w:link w:val="Heading7Char1"/>
    <w:uiPriority w:val="9"/>
    <w:unhideWhenUsed/>
    <w:qFormat/>
    <w:pPr>
      <w:keepNext/>
      <w:keepLines/>
      <w:spacing w:before="320" w:after="200"/>
      <w:outlineLvl w:val="6"/>
    </w:pPr>
    <w:rPr>
      <w:rFonts w:ascii="Arial" w:eastAsia="Arial" w:hAnsi="Arial" w:cs="Arial"/>
      <w:b/>
      <w:bCs/>
      <w:i/>
      <w:iCs/>
      <w:sz w:val="22"/>
      <w:szCs w:val="22"/>
    </w:rPr>
  </w:style>
  <w:style w:type="paragraph" w:styleId="Heading8">
    <w:name w:val="heading 8"/>
    <w:basedOn w:val="Normal"/>
    <w:next w:val="Normal"/>
    <w:link w:val="Heading8Char1"/>
    <w:uiPriority w:val="9"/>
    <w:unhideWhenUsed/>
    <w:qFormat/>
    <w:pPr>
      <w:keepNext/>
      <w:keepLines/>
      <w:spacing w:before="320" w:after="200"/>
      <w:outlineLvl w:val="7"/>
    </w:pPr>
    <w:rPr>
      <w:rFonts w:ascii="Arial" w:eastAsia="Arial" w:hAnsi="Arial" w:cs="Arial"/>
      <w:i/>
      <w:iCs/>
      <w:sz w:val="22"/>
      <w:szCs w:val="22"/>
    </w:rPr>
  </w:style>
  <w:style w:type="paragraph" w:styleId="Heading9">
    <w:name w:val="heading 9"/>
    <w:basedOn w:val="Normal"/>
    <w:next w:val="Normal"/>
    <w:link w:val="Heading9Char1"/>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CaptionChar">
    <w:name w:val="Caption Char"/>
    <w:uiPriority w:val="99"/>
  </w:style>
  <w:style w:type="table" w:customStyle="1" w:styleId="TableGridLight1">
    <w:name w:val="Table Grid Light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ridTable2-Accent11">
    <w:name w:val="Grid Table 2 - Accent 1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3-Accent11">
    <w:name w:val="Grid Table 3 - Accent 1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4-Accent11">
    <w:name w:val="Grid Table 4 - Accent 1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ridTable5Dark-Accent21">
    <w:name w:val="Grid Table 5 Dark - Accent 2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51">
    <w:name w:val="Grid Table 5 Dark - Accent 5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ridTable6Colorful-Accent11">
    <w:name w:val="Grid Table 6 Colorful - Accent 1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ridTable7Colorful-Accent11">
    <w:name w:val="Grid Table 7 Colorful - Accent 1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000000"/>
          <w:left w:val="none" w:sz="0" w:space="0" w:color="000000"/>
          <w:bottom w:val="single" w:sz="4" w:space="0" w:color="A0B7E1" w:themeColor="accent1" w:themeTint="80"/>
          <w:right w:val="none" w:sz="0"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000000"/>
          <w:left w:val="none" w:sz="0" w:space="0" w:color="000000"/>
          <w:bottom w:val="none" w:sz="0"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000000"/>
          <w:left w:val="single" w:sz="4" w:space="0" w:color="A0B7E1" w:themeColor="accent1" w:themeTint="80"/>
          <w:bottom w:val="none" w:sz="0" w:space="0" w:color="000000"/>
          <w:right w:val="none" w:sz="0"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000000"/>
          <w:left w:val="none" w:sz="0" w:space="0" w:color="000000"/>
          <w:bottom w:val="single" w:sz="4" w:space="0" w:color="A2C6E7" w:themeColor="accent5" w:themeTint="90"/>
          <w:right w:val="none" w:sz="0"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000000"/>
          <w:left w:val="none" w:sz="0" w:space="0" w:color="000000"/>
          <w:bottom w:val="none" w:sz="0"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000000"/>
          <w:left w:val="single" w:sz="4" w:space="0" w:color="A2C6E7" w:themeColor="accent5" w:themeTint="90"/>
          <w:bottom w:val="none" w:sz="0" w:space="0" w:color="000000"/>
          <w:right w:val="none" w:sz="0"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Table1Light-Accent11">
    <w:name w:val="List Table 1 Light - Accent 1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Table2-Accent11">
    <w:name w:val="List Table 2 - Accent 1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3-Accent11">
    <w:name w:val="List Table 3 - Accent 1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Table4-Accent11">
    <w:name w:val="List Table 4 - Accent 1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Table5Dark-Accent11">
    <w:name w:val="List Table 5 Dark - Accent 1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Table6Colorful-Accent11">
    <w:name w:val="List Table 6 Colorful - Accent 1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Table7Colorful-Accent11">
    <w:name w:val="List Table 7 Colorful - Accent 1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000000"/>
          <w:left w:val="none" w:sz="0" w:space="0" w:color="000000"/>
          <w:bottom w:val="single" w:sz="4" w:space="0" w:color="9BC2E5" w:themeColor="accent5" w:themeTint="9A"/>
          <w:right w:val="none" w:sz="0"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000000"/>
          <w:left w:val="none" w:sz="0" w:space="0" w:color="000000"/>
          <w:bottom w:val="none" w:sz="0"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000000"/>
          <w:left w:val="single" w:sz="4" w:space="0" w:color="9BC2E5" w:themeColor="accent5" w:themeTint="9A"/>
          <w:bottom w:val="none" w:sz="0" w:space="0" w:color="000000"/>
          <w:right w:val="none" w:sz="0"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customStyle="1" w:styleId="Heading4Char1">
    <w:name w:val="Heading 4 Char1"/>
    <w:basedOn w:val="DefaultParagraphFont"/>
    <w:link w:val="Heading4"/>
    <w:uiPriority w:val="9"/>
    <w:rPr>
      <w:rFonts w:ascii="Arial" w:eastAsia="Arial" w:hAnsi="Arial" w:cs="Arial"/>
      <w:b/>
      <w:bCs/>
      <w:sz w:val="26"/>
      <w:szCs w:val="26"/>
    </w:rPr>
  </w:style>
  <w:style w:type="character" w:customStyle="1" w:styleId="Heading5Char1">
    <w:name w:val="Heading 5 Char1"/>
    <w:basedOn w:val="DefaultParagraphFont"/>
    <w:link w:val="Heading5"/>
    <w:uiPriority w:val="9"/>
    <w:rPr>
      <w:rFonts w:ascii="Arial" w:eastAsia="Arial" w:hAnsi="Arial" w:cs="Arial"/>
      <w:b/>
      <w:bCs/>
      <w:sz w:val="24"/>
      <w:szCs w:val="24"/>
    </w:rPr>
  </w:style>
  <w:style w:type="character" w:customStyle="1" w:styleId="Heading6Char1">
    <w:name w:val="Heading 6 Char1"/>
    <w:basedOn w:val="DefaultParagraphFont"/>
    <w:link w:val="Heading6"/>
    <w:uiPriority w:val="9"/>
    <w:rPr>
      <w:rFonts w:ascii="Arial" w:eastAsia="Arial" w:hAnsi="Arial" w:cs="Arial"/>
      <w:b/>
      <w:bCs/>
      <w:sz w:val="22"/>
      <w:szCs w:val="22"/>
    </w:rPr>
  </w:style>
  <w:style w:type="character" w:customStyle="1" w:styleId="Heading7Char1">
    <w:name w:val="Heading 7 Char1"/>
    <w:basedOn w:val="DefaultParagraphFont"/>
    <w:link w:val="Heading7"/>
    <w:uiPriority w:val="9"/>
    <w:rPr>
      <w:rFonts w:ascii="Arial" w:eastAsia="Arial" w:hAnsi="Arial" w:cs="Arial"/>
      <w:b/>
      <w:bCs/>
      <w:i/>
      <w:iCs/>
      <w:sz w:val="22"/>
      <w:szCs w:val="22"/>
    </w:rPr>
  </w:style>
  <w:style w:type="character" w:customStyle="1" w:styleId="Heading8Char1">
    <w:name w:val="Heading 8 Char1"/>
    <w:basedOn w:val="DefaultParagraphFont"/>
    <w:link w:val="Heading8"/>
    <w:uiPriority w:val="9"/>
    <w:rPr>
      <w:rFonts w:ascii="Arial" w:eastAsia="Arial" w:hAnsi="Arial" w:cs="Arial"/>
      <w:i/>
      <w:iCs/>
      <w:sz w:val="22"/>
      <w:szCs w:val="22"/>
    </w:rPr>
  </w:style>
  <w:style w:type="character" w:customStyle="1" w:styleId="Heading9Char1">
    <w:name w:val="Heading 9 Char1"/>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Subtitle">
    <w:name w:val="Subtitle"/>
    <w:basedOn w:val="Normal"/>
    <w:next w:val="Normal"/>
    <w:link w:val="SubtitleChar1"/>
    <w:uiPriority w:val="11"/>
    <w:qFormat/>
    <w:pPr>
      <w:spacing w:before="200" w:after="200"/>
    </w:pPr>
  </w:style>
  <w:style w:type="character" w:customStyle="1" w:styleId="SubtitleChar1">
    <w:name w:val="Subtitle Char1"/>
    <w:basedOn w:val="DefaultParagraphFont"/>
    <w:link w:val="Subtitle"/>
    <w:uiPriority w:val="11"/>
    <w:rPr>
      <w:sz w:val="24"/>
      <w:szCs w:val="24"/>
    </w:rPr>
  </w:style>
  <w:style w:type="paragraph" w:styleId="Quote">
    <w:name w:val="Quote"/>
    <w:basedOn w:val="Normal"/>
    <w:next w:val="Normal"/>
    <w:link w:val="QuoteChar1"/>
    <w:uiPriority w:val="29"/>
    <w:qFormat/>
    <w:pPr>
      <w:ind w:left="720" w:right="720"/>
    </w:pPr>
    <w:rPr>
      <w:i/>
    </w:rPr>
  </w:style>
  <w:style w:type="character" w:customStyle="1" w:styleId="QuoteChar1">
    <w:name w:val="Quote Char1"/>
    <w:link w:val="Quote"/>
    <w:uiPriority w:val="29"/>
    <w:rPr>
      <w:i/>
    </w:rPr>
  </w:style>
  <w:style w:type="paragraph" w:styleId="IntenseQuote">
    <w:name w:val="Intense Quote"/>
    <w:basedOn w:val="Normal"/>
    <w:next w:val="Normal"/>
    <w:link w:val="IntenseQuoteChar1"/>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1">
    <w:name w:val="Intense Quote Char1"/>
    <w:link w:val="IntenseQuote"/>
    <w:uiPriority w:val="30"/>
    <w:rPr>
      <w:i/>
    </w:rPr>
  </w:style>
  <w:style w:type="paragraph" w:styleId="Footer">
    <w:name w:val="footer"/>
    <w:basedOn w:val="Normal"/>
    <w:link w:val="FooterChar1"/>
    <w:uiPriority w:val="99"/>
    <w:unhideWhenUsed/>
    <w:pPr>
      <w:tabs>
        <w:tab w:val="center" w:pos="7143"/>
        <w:tab w:val="right" w:pos="14287"/>
      </w:tabs>
    </w:pPr>
  </w:style>
  <w:style w:type="character" w:customStyle="1" w:styleId="FooterChar">
    <w:name w:val="Footer Char"/>
    <w:basedOn w:val="DefaultParagraphFont"/>
    <w:uiPriority w:val="99"/>
  </w:style>
  <w:style w:type="paragraph" w:styleId="Caption">
    <w:name w:val="caption"/>
    <w:basedOn w:val="Normal"/>
    <w:next w:val="Normal"/>
    <w:uiPriority w:val="35"/>
    <w:semiHidden/>
    <w:unhideWhenUsed/>
    <w:qFormat/>
    <w:pPr>
      <w:spacing w:line="276" w:lineRule="auto"/>
    </w:pPr>
    <w:rPr>
      <w:b/>
      <w:bCs/>
      <w:color w:val="4472C4" w:themeColor="accent1"/>
      <w:sz w:val="18"/>
      <w:szCs w:val="18"/>
    </w:rPr>
  </w:style>
  <w:style w:type="character" w:customStyle="1" w:styleId="FooterChar1">
    <w:name w:val="Footer Char1"/>
    <w:link w:val="Footer"/>
    <w:uiPriority w:val="99"/>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u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u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u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u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u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u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u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u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u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u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u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u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u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u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u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u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u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u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u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u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u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u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u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u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u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u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u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u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1"/>
    <w:uiPriority w:val="99"/>
    <w:semiHidden/>
    <w:unhideWhenUsed/>
    <w:pPr>
      <w:spacing w:after="40"/>
    </w:pPr>
    <w:rPr>
      <w:sz w:val="18"/>
    </w:rPr>
  </w:style>
  <w:style w:type="character" w:customStyle="1" w:styleId="FootnoteTextChar1">
    <w:name w:val="Footnote Text Char1"/>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1"/>
    <w:uiPriority w:val="99"/>
    <w:semiHidden/>
    <w:unhideWhenUsed/>
    <w:rPr>
      <w:sz w:val="20"/>
    </w:rPr>
  </w:style>
  <w:style w:type="character" w:customStyle="1" w:styleId="EndnoteTextChar1">
    <w:name w:val="Endnote Text Char1"/>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style>
  <w:style w:type="character" w:customStyle="1" w:styleId="Heading1Char1">
    <w:name w:val="Heading 1 Char1"/>
    <w:basedOn w:val="DefaultParagraphFont"/>
    <w:link w:val="Heading1"/>
    <w:rPr>
      <w:rFonts w:ascii="Calibri" w:eastAsia="Lucida Sans Unicode" w:hAnsi="Calibri" w:cs="Tahoma"/>
      <w:b/>
      <w:bCs/>
      <w:sz w:val="44"/>
      <w:szCs w:val="48"/>
      <w:lang w:val="de-DE" w:eastAsia="zh-CN"/>
      <w14:ligatures w14:val="none"/>
    </w:rPr>
  </w:style>
  <w:style w:type="character" w:customStyle="1" w:styleId="Heading2Char1">
    <w:name w:val="Heading 2 Char1"/>
    <w:basedOn w:val="DefaultParagraphFont"/>
    <w:link w:val="Heading2"/>
    <w:uiPriority w:val="9"/>
    <w:rPr>
      <w:rFonts w:ascii="Calibri" w:eastAsia="Arial" w:hAnsi="Calibri" w:cs="Lato"/>
      <w:sz w:val="34"/>
      <w:lang w:eastAsia="zh-CN"/>
      <w14:ligatures w14:val="none"/>
    </w:rPr>
  </w:style>
  <w:style w:type="character" w:customStyle="1" w:styleId="Heading3Char1">
    <w:name w:val="Heading 3 Char1"/>
    <w:basedOn w:val="DefaultParagraphFont"/>
    <w:link w:val="Heading3"/>
    <w:uiPriority w:val="9"/>
    <w:rPr>
      <w:rFonts w:ascii="Calibri" w:eastAsia="Arial" w:hAnsi="Calibri" w:cs="Arial"/>
      <w:sz w:val="30"/>
      <w:szCs w:val="30"/>
      <w:lang w:val="de-DE" w:eastAsia="zh-CN"/>
      <w14:ligatures w14:val="none"/>
    </w:rPr>
  </w:style>
  <w:style w:type="paragraph" w:styleId="Title">
    <w:name w:val="Title"/>
    <w:basedOn w:val="Normal"/>
    <w:next w:val="Normal"/>
    <w:link w:val="TitleChar1"/>
    <w:uiPriority w:val="10"/>
    <w:qFormat/>
    <w:pPr>
      <w:spacing w:before="300" w:after="200"/>
      <w:contextualSpacing/>
      <w:jc w:val="center"/>
    </w:pPr>
    <w:rPr>
      <w:b/>
      <w:sz w:val="48"/>
      <w:szCs w:val="48"/>
    </w:rPr>
  </w:style>
  <w:style w:type="character" w:customStyle="1" w:styleId="TitleChar1">
    <w:name w:val="Title Char1"/>
    <w:basedOn w:val="DefaultParagraphFont"/>
    <w:link w:val="Title"/>
    <w:uiPriority w:val="10"/>
    <w:rPr>
      <w:rFonts w:ascii="Calibri" w:eastAsia="Times New Roman" w:hAnsi="Calibri" w:cs="Times New Roman"/>
      <w:b/>
      <w:sz w:val="48"/>
      <w:szCs w:val="48"/>
      <w:lang w:val="de-DE" w:eastAsia="zh-CN"/>
      <w14:ligatures w14:val="none"/>
    </w:rPr>
  </w:style>
  <w:style w:type="character" w:customStyle="1" w:styleId="HeaderChar2">
    <w:name w:val="Header Char2"/>
    <w:basedOn w:val="DefaultParagraphFont"/>
    <w:link w:val="Header"/>
    <w:uiPriority w:val="99"/>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character" w:customStyle="1" w:styleId="Internetverknpfung">
    <w:name w:val="Internetverknüpfung"/>
    <w:basedOn w:val="DefaultParagraphFont"/>
    <w:uiPriority w:val="99"/>
    <w:unhideWhenUsed/>
    <w:rPr>
      <w:color w:val="0563C1" w:themeColor="hyperlink"/>
      <w:u w:val="single"/>
    </w:rPr>
  </w:style>
  <w:style w:type="paragraph" w:customStyle="1" w:styleId="Textbody">
    <w:name w:val="Text body"/>
    <w:basedOn w:val="Normal"/>
    <w:qFormat/>
    <w:pPr>
      <w:spacing w:after="120"/>
    </w:pPr>
  </w:style>
  <w:style w:type="paragraph" w:styleId="Header">
    <w:name w:val="header"/>
    <w:basedOn w:val="Normal"/>
    <w:link w:val="HeaderChar2"/>
    <w:uiPriority w:val="99"/>
    <w:pPr>
      <w:tabs>
        <w:tab w:val="center" w:pos="4536"/>
        <w:tab w:val="right" w:pos="9072"/>
      </w:tabs>
    </w:pPr>
    <w:rPr>
      <w:rFonts w:asciiTheme="minorHAnsi" w:eastAsiaTheme="minorHAnsi" w:hAnsiTheme="minorHAnsi" w:cstheme="minorBidi"/>
      <w:lang w:eastAsia="en-US"/>
      <w14:ligatures w14:val="standardContextual"/>
    </w:rPr>
  </w:style>
  <w:style w:type="character" w:customStyle="1" w:styleId="HeaderChar1">
    <w:name w:val="Header Char1"/>
    <w:basedOn w:val="DefaultParagraphFont"/>
    <w:uiPriority w:val="99"/>
    <w:semiHidden/>
    <w:rPr>
      <w:rFonts w:ascii="Lato" w:eastAsia="Times New Roman" w:hAnsi="Lato" w:cs="Times New Roman"/>
      <w:lang w:val="de-DE" w:eastAsia="zh-CN"/>
      <w14:ligatures w14:val="none"/>
    </w:rPr>
  </w:style>
  <w:style w:type="paragraph" w:styleId="ListParagraph">
    <w:name w:val="List Paragraph"/>
    <w:basedOn w:val="Normal"/>
    <w:uiPriority w:val="34"/>
    <w:qFormat/>
    <w:pPr>
      <w:ind w:left="720"/>
      <w:contextualSpacing/>
    </w:pPr>
  </w:style>
  <w:style w:type="paragraph" w:customStyle="1" w:styleId="Standard1">
    <w:name w:val="Standard1"/>
    <w:qFormat/>
    <w:rPr>
      <w:rFonts w:ascii="Liberation Serif" w:eastAsia="Noto Sans CJK SC" w:hAnsi="Liberation Serif" w:cs="Lohit Devanagari"/>
      <w:lang w:eastAsia="zh-CN" w:bidi="hi-IN"/>
      <w14:ligatures w14:val="none"/>
    </w:rPr>
  </w:style>
  <w:style w:type="table" w:styleId="TableGrid">
    <w:name w:val="Table Grid"/>
    <w:basedOn w:val="TableNormal"/>
    <w:uiPriority w:val="39"/>
    <w:rPr>
      <w:rFonts w:ascii="Times New Roman" w:eastAsia="SimSun" w:hAnsi="Times New Roman" w:cs="Mangal"/>
      <w:sz w:val="20"/>
      <w:lang w:val="de-DE" w:eastAsia="zh-CN" w:bidi="hi-IN"/>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Pr>
      <w:color w:val="0000FF"/>
      <w:u w:val="single"/>
    </w:rPr>
  </w:style>
  <w:style w:type="paragraph" w:styleId="Revision">
    <w:name w:val="Revision"/>
    <w:hidden/>
    <w:uiPriority w:val="99"/>
    <w:semiHidden/>
    <w:rPr>
      <w:rFonts w:ascii="Lato" w:eastAsia="Times New Roman" w:hAnsi="Lato" w:cs="Times New Roman"/>
      <w:lang w:val="de-DE" w:eastAsia="zh-CN"/>
      <w14:ligatures w14:val="non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Lato" w:eastAsia="Times New Roman" w:hAnsi="Lato" w:cs="Times New Roman"/>
      <w:sz w:val="20"/>
      <w:szCs w:val="20"/>
      <w:lang w:val="de-DE" w:eastAsia="zh-CN"/>
      <w14:ligatures w14:val="none"/>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Lato" w:eastAsia="Times New Roman" w:hAnsi="Lato" w:cs="Times New Roman"/>
      <w:b/>
      <w:bCs/>
      <w:sz w:val="20"/>
      <w:szCs w:val="20"/>
      <w:lang w:val="de-DE" w:eastAsia="zh-CN"/>
      <w14:ligatures w14:val="none"/>
    </w:rPr>
  </w:style>
  <w:style w:type="character" w:customStyle="1" w:styleId="ui-provider">
    <w:name w:val="ui-provider"/>
    <w:basedOn w:val="DefaultParagraphFont"/>
  </w:style>
  <w:style w:type="paragraph" w:styleId="NormalWeb">
    <w:name w:val="Normal (Web)"/>
    <w:basedOn w:val="Normal"/>
    <w:uiPriority w:val="99"/>
    <w:semiHidden/>
    <w:unhideWhenUsed/>
    <w:rsid w:val="00CB1901"/>
    <w:pPr>
      <w:spacing w:before="100" w:beforeAutospacing="1" w:after="100" w:afterAutospacing="1"/>
    </w:pPr>
    <w:rPr>
      <w:rFonts w:ascii="Times New Roman" w:hAnsi="Times New Roman"/>
    </w:rPr>
  </w:style>
  <w:style w:type="character" w:styleId="Strong">
    <w:name w:val="Strong"/>
    <w:basedOn w:val="DefaultParagraphFont"/>
    <w:uiPriority w:val="22"/>
    <w:qFormat/>
    <w:rsid w:val="00CB1901"/>
    <w:rPr>
      <w:b/>
      <w:bCs/>
    </w:rPr>
  </w:style>
  <w:style w:type="character" w:styleId="UnresolvedMention">
    <w:name w:val="Unresolved Mention"/>
    <w:basedOn w:val="DefaultParagraphFont"/>
    <w:uiPriority w:val="99"/>
    <w:semiHidden/>
    <w:unhideWhenUsed/>
    <w:rsid w:val="007E6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016656">
      <w:bodyDiv w:val="1"/>
      <w:marLeft w:val="0"/>
      <w:marRight w:val="0"/>
      <w:marTop w:val="0"/>
      <w:marBottom w:val="0"/>
      <w:divBdr>
        <w:top w:val="none" w:sz="0" w:space="0" w:color="auto"/>
        <w:left w:val="none" w:sz="0" w:space="0" w:color="auto"/>
        <w:bottom w:val="none" w:sz="0" w:space="0" w:color="auto"/>
        <w:right w:val="none" w:sz="0" w:space="0" w:color="auto"/>
      </w:divBdr>
    </w:div>
    <w:div w:id="1192956852">
      <w:bodyDiv w:val="1"/>
      <w:marLeft w:val="0"/>
      <w:marRight w:val="0"/>
      <w:marTop w:val="0"/>
      <w:marBottom w:val="0"/>
      <w:divBdr>
        <w:top w:val="none" w:sz="0" w:space="0" w:color="auto"/>
        <w:left w:val="none" w:sz="0" w:space="0" w:color="auto"/>
        <w:bottom w:val="none" w:sz="0" w:space="0" w:color="auto"/>
        <w:right w:val="none" w:sz="0" w:space="0" w:color="auto"/>
      </w:divBdr>
    </w:div>
    <w:div w:id="1519347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2773</Words>
  <Characters>15809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Hecktor</dc:creator>
  <cp:keywords/>
  <dc:description/>
  <cp:lastModifiedBy>Chowdhury Abida Anjum Era</cp:lastModifiedBy>
  <cp:revision>7</cp:revision>
  <cp:lastPrinted>2023-12-14T10:55:00Z</cp:lastPrinted>
  <dcterms:created xsi:type="dcterms:W3CDTF">2023-12-11T14:52:00Z</dcterms:created>
  <dcterms:modified xsi:type="dcterms:W3CDTF">2023-12-17T16:50:00Z</dcterms:modified>
</cp:coreProperties>
</file>